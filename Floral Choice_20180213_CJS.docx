
<file path=[Content_Types].xml><?xml version="1.0" encoding="utf-8"?>
<Types xmlns="http://schemas.openxmlformats.org/package/2006/content-types">
  <Default Extension="xml" ContentType="application/xml"/>
  <Default Extension="tif" ContentType="image/tiff"/>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F7445" w14:textId="51033C45" w:rsidR="000D2214" w:rsidRDefault="007F0E32" w:rsidP="008141E4">
      <w:pPr>
        <w:spacing w:line="480" w:lineRule="auto"/>
        <w:contextualSpacing/>
        <w:jc w:val="center"/>
        <w:rPr>
          <w:rFonts w:eastAsia="Times New Roman"/>
          <w:iCs/>
          <w:color w:val="222222"/>
        </w:rPr>
      </w:pPr>
      <w:r>
        <w:rPr>
          <w:rFonts w:eastAsia="Times New Roman"/>
          <w:iCs/>
          <w:color w:val="222222"/>
        </w:rPr>
        <w:t xml:space="preserve">Solitary floral specialists do not respond to </w:t>
      </w:r>
      <w:r w:rsidR="005704B6">
        <w:rPr>
          <w:rFonts w:eastAsia="Times New Roman"/>
          <w:iCs/>
          <w:color w:val="222222"/>
        </w:rPr>
        <w:t xml:space="preserve">cryptic </w:t>
      </w:r>
      <w:r>
        <w:rPr>
          <w:rFonts w:eastAsia="Times New Roman"/>
          <w:iCs/>
          <w:color w:val="222222"/>
        </w:rPr>
        <w:t xml:space="preserve">flower-occupying </w:t>
      </w:r>
      <w:r w:rsidR="005704B6">
        <w:rPr>
          <w:rFonts w:eastAsia="Times New Roman"/>
          <w:iCs/>
          <w:color w:val="222222"/>
        </w:rPr>
        <w:t>predator</w:t>
      </w:r>
      <w:r>
        <w:rPr>
          <w:rFonts w:eastAsia="Times New Roman"/>
          <w:iCs/>
          <w:color w:val="222222"/>
        </w:rPr>
        <w:t>s</w:t>
      </w:r>
      <w:r w:rsidR="005704B6">
        <w:rPr>
          <w:rFonts w:eastAsia="Times New Roman"/>
          <w:iCs/>
          <w:color w:val="222222"/>
        </w:rPr>
        <w:t xml:space="preserve"> </w:t>
      </w:r>
    </w:p>
    <w:p w14:paraId="40D1B88D" w14:textId="77777777" w:rsidR="008141E4" w:rsidRPr="00032EC6" w:rsidRDefault="008141E4" w:rsidP="008141E4">
      <w:pPr>
        <w:spacing w:line="480" w:lineRule="auto"/>
        <w:contextualSpacing/>
        <w:jc w:val="center"/>
        <w:rPr>
          <w:rFonts w:eastAsia="Times New Roman"/>
          <w:iCs/>
          <w:color w:val="222222"/>
        </w:rPr>
      </w:pPr>
    </w:p>
    <w:p w14:paraId="27CC3357" w14:textId="72EA555B" w:rsidR="000D2214" w:rsidRPr="00032EC6" w:rsidRDefault="007E53E1" w:rsidP="00931942">
      <w:pPr>
        <w:spacing w:line="480" w:lineRule="auto"/>
        <w:contextualSpacing/>
        <w:jc w:val="center"/>
        <w:rPr>
          <w:rFonts w:eastAsia="Times New Roman"/>
          <w:iCs/>
          <w:color w:val="222222"/>
        </w:rPr>
      </w:pPr>
      <w:r>
        <w:rPr>
          <w:rFonts w:eastAsia="Times New Roman"/>
          <w:iCs/>
          <w:color w:val="222222"/>
        </w:rPr>
        <w:t>C</w:t>
      </w:r>
      <w:r w:rsidR="00931942">
        <w:rPr>
          <w:rFonts w:eastAsia="Times New Roman"/>
          <w:iCs/>
          <w:color w:val="222222"/>
        </w:rPr>
        <w:t xml:space="preserve">ollin </w:t>
      </w:r>
      <w:r w:rsidR="00874D23">
        <w:rPr>
          <w:rFonts w:eastAsia="Times New Roman"/>
          <w:iCs/>
          <w:color w:val="222222"/>
        </w:rPr>
        <w:t>J. Schwantes</w:t>
      </w:r>
      <w:r w:rsidR="00931942">
        <w:rPr>
          <w:rFonts w:eastAsia="Times New Roman"/>
          <w:iCs/>
          <w:color w:val="222222"/>
        </w:rPr>
        <w:t>, Ad</w:t>
      </w:r>
      <w:r w:rsidR="00874D23">
        <w:rPr>
          <w:rFonts w:eastAsia="Times New Roman"/>
          <w:iCs/>
          <w:color w:val="222222"/>
        </w:rPr>
        <w:t>ria</w:t>
      </w:r>
      <w:r w:rsidR="00931942">
        <w:rPr>
          <w:rFonts w:eastAsia="Times New Roman"/>
          <w:iCs/>
          <w:color w:val="222222"/>
        </w:rPr>
        <w:t xml:space="preserve">n L. Carper, and </w:t>
      </w:r>
      <w:r w:rsidR="000D2214" w:rsidRPr="00032EC6">
        <w:rPr>
          <w:rFonts w:eastAsia="Times New Roman"/>
          <w:iCs/>
          <w:color w:val="222222"/>
        </w:rPr>
        <w:t>M. Deane Bowers</w:t>
      </w:r>
    </w:p>
    <w:p w14:paraId="5FDA53E4" w14:textId="17BDC092" w:rsidR="000D2214" w:rsidRPr="00032EC6" w:rsidRDefault="000D2214" w:rsidP="00931942">
      <w:pPr>
        <w:spacing w:line="480" w:lineRule="auto"/>
        <w:contextualSpacing/>
        <w:jc w:val="center"/>
        <w:rPr>
          <w:rFonts w:eastAsia="Times New Roman"/>
          <w:iCs/>
          <w:color w:val="222222"/>
        </w:rPr>
      </w:pPr>
      <w:r w:rsidRPr="00032EC6">
        <w:rPr>
          <w:rFonts w:eastAsia="Times New Roman"/>
          <w:iCs/>
          <w:color w:val="222222"/>
        </w:rPr>
        <w:t>Department of Ecology and Evolutionary Biology</w:t>
      </w:r>
    </w:p>
    <w:p w14:paraId="55D13003" w14:textId="77777777" w:rsidR="000D2214" w:rsidRPr="00032EC6" w:rsidRDefault="000D2214" w:rsidP="00931942">
      <w:pPr>
        <w:spacing w:line="480" w:lineRule="auto"/>
        <w:contextualSpacing/>
        <w:jc w:val="center"/>
        <w:rPr>
          <w:rFonts w:eastAsia="Times New Roman"/>
          <w:iCs/>
          <w:color w:val="222222"/>
        </w:rPr>
      </w:pPr>
      <w:r w:rsidRPr="00032EC6">
        <w:rPr>
          <w:rFonts w:eastAsia="Times New Roman"/>
          <w:iCs/>
          <w:color w:val="222222"/>
        </w:rPr>
        <w:t>UCB 334, University of Colorado</w:t>
      </w:r>
    </w:p>
    <w:p w14:paraId="552BC94B" w14:textId="05478923" w:rsidR="000D2214" w:rsidRPr="00032EC6" w:rsidRDefault="000D2214" w:rsidP="00931942">
      <w:pPr>
        <w:spacing w:line="480" w:lineRule="auto"/>
        <w:contextualSpacing/>
        <w:jc w:val="center"/>
        <w:rPr>
          <w:rFonts w:eastAsia="Times New Roman"/>
          <w:iCs/>
          <w:color w:val="222222"/>
        </w:rPr>
      </w:pPr>
      <w:r w:rsidRPr="00032EC6">
        <w:rPr>
          <w:rFonts w:eastAsia="Times New Roman"/>
          <w:iCs/>
          <w:color w:val="222222"/>
        </w:rPr>
        <w:t>Boulder, CO 80309 USA</w:t>
      </w:r>
    </w:p>
    <w:p w14:paraId="2464C6ED" w14:textId="77777777" w:rsidR="003B1032" w:rsidRPr="00032EC6" w:rsidRDefault="003B1032" w:rsidP="00931942">
      <w:pPr>
        <w:spacing w:line="480" w:lineRule="auto"/>
        <w:contextualSpacing/>
        <w:rPr>
          <w:rFonts w:eastAsia="Times New Roman"/>
          <w:iCs/>
          <w:color w:val="222222"/>
        </w:rPr>
      </w:pPr>
    </w:p>
    <w:p w14:paraId="23D6B6E9" w14:textId="77777777" w:rsidR="007E53E1" w:rsidRDefault="003B1032" w:rsidP="00931942">
      <w:pPr>
        <w:spacing w:line="480" w:lineRule="auto"/>
        <w:contextualSpacing/>
        <w:rPr>
          <w:rFonts w:eastAsia="Times New Roman"/>
          <w:iCs/>
          <w:color w:val="222222"/>
        </w:rPr>
      </w:pPr>
      <w:r w:rsidRPr="00032EC6">
        <w:rPr>
          <w:rFonts w:eastAsia="Times New Roman"/>
          <w:iCs/>
          <w:color w:val="222222"/>
        </w:rPr>
        <w:t xml:space="preserve">Corresponding author:  </w:t>
      </w:r>
    </w:p>
    <w:p w14:paraId="28451C74" w14:textId="6D65B438" w:rsidR="003B1032" w:rsidRPr="00032EC6" w:rsidRDefault="007E53E1" w:rsidP="00931942">
      <w:pPr>
        <w:spacing w:line="480" w:lineRule="auto"/>
        <w:contextualSpacing/>
        <w:rPr>
          <w:rFonts w:eastAsia="Times New Roman"/>
          <w:iCs/>
          <w:color w:val="222222"/>
        </w:rPr>
      </w:pPr>
      <w:r>
        <w:rPr>
          <w:rFonts w:eastAsia="Times New Roman"/>
          <w:iCs/>
          <w:color w:val="222222"/>
        </w:rPr>
        <w:t>Adrian Carper</w:t>
      </w:r>
      <w:r w:rsidR="00E04857">
        <w:rPr>
          <w:rFonts w:eastAsia="Times New Roman"/>
          <w:iCs/>
          <w:color w:val="222222"/>
        </w:rPr>
        <w:t>,</w:t>
      </w:r>
      <w:r w:rsidR="00E965D3">
        <w:rPr>
          <w:rFonts w:eastAsia="Times New Roman"/>
          <w:iCs/>
          <w:color w:val="222222"/>
        </w:rPr>
        <w:t xml:space="preserve"> </w:t>
      </w:r>
      <w:proofErr w:type="gramStart"/>
      <w:r>
        <w:rPr>
          <w:rFonts w:eastAsia="Times New Roman"/>
          <w:iCs/>
          <w:color w:val="222222"/>
        </w:rPr>
        <w:t>adrian.l.carper@colorado.edu</w:t>
      </w:r>
      <w:r w:rsidRPr="00032EC6" w:rsidDel="007E53E1">
        <w:rPr>
          <w:rFonts w:eastAsia="Times New Roman"/>
          <w:iCs/>
          <w:color w:val="222222"/>
        </w:rPr>
        <w:t xml:space="preserve"> </w:t>
      </w:r>
      <w:r w:rsidR="00E965D3">
        <w:rPr>
          <w:rFonts w:eastAsia="Times New Roman"/>
          <w:iCs/>
          <w:color w:val="222222"/>
        </w:rPr>
        <w:t>,</w:t>
      </w:r>
      <w:proofErr w:type="gramEnd"/>
      <w:r w:rsidR="00E965D3">
        <w:rPr>
          <w:rFonts w:eastAsia="Times New Roman"/>
          <w:iCs/>
          <w:color w:val="222222"/>
        </w:rPr>
        <w:t xml:space="preserve"> </w:t>
      </w:r>
      <w:r w:rsidR="00E965D3" w:rsidRPr="00E965D3">
        <w:rPr>
          <w:rFonts w:eastAsia="Times New Roman"/>
          <w:iCs/>
          <w:color w:val="222222"/>
        </w:rPr>
        <w:t>303-492-5530</w:t>
      </w:r>
      <w:hyperlink r:id="rId9" w:history="1"/>
    </w:p>
    <w:p w14:paraId="778D4DD3" w14:textId="0DCABEEE" w:rsidR="003B1032" w:rsidRPr="00032EC6" w:rsidRDefault="003B1032" w:rsidP="00931942">
      <w:pPr>
        <w:spacing w:line="480" w:lineRule="auto"/>
        <w:contextualSpacing/>
        <w:jc w:val="center"/>
        <w:rPr>
          <w:rFonts w:eastAsia="Times New Roman"/>
          <w:iCs/>
          <w:color w:val="222222"/>
        </w:rPr>
      </w:pPr>
    </w:p>
    <w:p w14:paraId="17B1B284" w14:textId="3AF5AA81" w:rsidR="003B1032" w:rsidRPr="00032EC6" w:rsidRDefault="003B1032" w:rsidP="00931942">
      <w:pPr>
        <w:spacing w:line="480" w:lineRule="auto"/>
        <w:contextualSpacing/>
      </w:pPr>
      <w:r w:rsidRPr="007E53E1">
        <w:rPr>
          <w:b/>
        </w:rPr>
        <w:t>Acknowledgments.</w:t>
      </w:r>
      <w:r w:rsidR="00A92A3D">
        <w:t xml:space="preserve">  We thank T. Bildahl, T. Lemeuix, J. Harvey, and S.</w:t>
      </w:r>
      <w:r w:rsidRPr="00032EC6">
        <w:t xml:space="preserve"> Tittes for help with the experiments and the Animal Behavior Reading Group at the University of Colorado Boulder, the Plant Insect Group of Washington D.C.,</w:t>
      </w:r>
      <w:r w:rsidR="00A92A3D">
        <w:t xml:space="preserve"> and</w:t>
      </w:r>
      <w:r w:rsidRPr="00032EC6">
        <w:t xml:space="preserve"> the Bowers laboratory at the University of Colorado for comments on previous versions of this manuscript.  This research was supported by a grant from the Department of Ecology and Evolutionary Biology at the University of Colorado and a grant from the U</w:t>
      </w:r>
      <w:r w:rsidR="00032EC6" w:rsidRPr="00032EC6">
        <w:t>nited States Department of Agriculture</w:t>
      </w:r>
      <w:r w:rsidRPr="00032EC6">
        <w:t xml:space="preserve"> (</w:t>
      </w:r>
      <w:r w:rsidR="00547D56">
        <w:t xml:space="preserve">NIFA </w:t>
      </w:r>
      <w:r w:rsidRPr="00032EC6">
        <w:t># 2012-04195).</w:t>
      </w:r>
    </w:p>
    <w:p w14:paraId="360B5F38" w14:textId="77777777" w:rsidR="003B1032" w:rsidRPr="00032EC6" w:rsidRDefault="003B1032" w:rsidP="00931942">
      <w:pPr>
        <w:spacing w:line="480" w:lineRule="auto"/>
        <w:contextualSpacing/>
        <w:jc w:val="center"/>
        <w:rPr>
          <w:rFonts w:eastAsia="Times New Roman"/>
          <w:iCs/>
          <w:color w:val="222222"/>
        </w:rPr>
      </w:pPr>
    </w:p>
    <w:p w14:paraId="4FFF4542" w14:textId="77777777" w:rsidR="00B51020" w:rsidRPr="00032EC6" w:rsidRDefault="00B51020" w:rsidP="00931942">
      <w:pPr>
        <w:spacing w:line="480" w:lineRule="auto"/>
        <w:contextualSpacing/>
        <w:jc w:val="center"/>
        <w:rPr>
          <w:rFonts w:eastAsia="Times New Roman"/>
          <w:iCs/>
          <w:color w:val="222222"/>
        </w:rPr>
      </w:pPr>
    </w:p>
    <w:p w14:paraId="2E9BD9B4" w14:textId="77777777" w:rsidR="000D2214" w:rsidRPr="00032EC6" w:rsidRDefault="000D2214" w:rsidP="00931942">
      <w:pPr>
        <w:spacing w:line="480" w:lineRule="auto"/>
        <w:contextualSpacing/>
        <w:rPr>
          <w:rFonts w:eastAsia="Times New Roman"/>
          <w:iCs/>
          <w:color w:val="222222"/>
        </w:rPr>
      </w:pPr>
      <w:r w:rsidRPr="00032EC6">
        <w:rPr>
          <w:rFonts w:eastAsia="Times New Roman"/>
          <w:iCs/>
          <w:color w:val="222222"/>
        </w:rPr>
        <w:br w:type="page"/>
      </w:r>
      <w:commentRangeStart w:id="0"/>
      <w:r w:rsidRPr="00032EC6">
        <w:rPr>
          <w:rFonts w:eastAsia="Times New Roman"/>
          <w:b/>
          <w:iCs/>
          <w:color w:val="222222"/>
        </w:rPr>
        <w:lastRenderedPageBreak/>
        <w:t>Abstract</w:t>
      </w:r>
      <w:commentRangeEnd w:id="0"/>
      <w:r w:rsidR="00E965D3">
        <w:rPr>
          <w:rStyle w:val="CommentReference"/>
        </w:rPr>
        <w:commentReference w:id="0"/>
      </w:r>
    </w:p>
    <w:p w14:paraId="2BFB8DB5" w14:textId="77777777" w:rsidR="000D2214" w:rsidRPr="00032EC6" w:rsidRDefault="000D2214" w:rsidP="00931942">
      <w:pPr>
        <w:spacing w:line="480" w:lineRule="auto"/>
        <w:contextualSpacing/>
        <w:rPr>
          <w:rFonts w:eastAsia="Times New Roman"/>
          <w:iCs/>
          <w:color w:val="222222"/>
        </w:rPr>
      </w:pPr>
    </w:p>
    <w:p w14:paraId="5745C4E7" w14:textId="778D1126" w:rsidR="000D2214" w:rsidRPr="00032EC6" w:rsidRDefault="00C51C2D" w:rsidP="00931942">
      <w:pPr>
        <w:spacing w:line="480" w:lineRule="auto"/>
        <w:contextualSpacing/>
        <w:rPr>
          <w:rFonts w:eastAsia="Times New Roman"/>
          <w:iCs/>
          <w:color w:val="222222"/>
        </w:rPr>
      </w:pPr>
      <w:r>
        <w:t>The impacts of predators on bee foraging behavior are</w:t>
      </w:r>
      <w:r w:rsidR="00C97E54">
        <w:t xml:space="preserve"> varied, </w:t>
      </w:r>
      <w:r w:rsidR="00B43703">
        <w:t>but have been suggested</w:t>
      </w:r>
      <w:r>
        <w:t xml:space="preserve"> to depend</w:t>
      </w:r>
      <w:r w:rsidR="00C97E54">
        <w:t xml:space="preserve"> on </w:t>
      </w:r>
      <w:r w:rsidR="00B43703">
        <w:t xml:space="preserve">both </w:t>
      </w:r>
      <w:r w:rsidR="00C97E54">
        <w:t>the type of predator</w:t>
      </w:r>
      <w:r>
        <w:t xml:space="preserve"> </w:t>
      </w:r>
      <w:r w:rsidR="0054669A">
        <w:t xml:space="preserve">(namely their hunting strategy) </w:t>
      </w:r>
      <w:r w:rsidR="00C97E54">
        <w:t>and</w:t>
      </w:r>
      <w:r w:rsidR="00B43703">
        <w:t xml:space="preserve"> also</w:t>
      </w:r>
      <w:r w:rsidR="00C97E54">
        <w:t xml:space="preserve"> risk assessment of</w:t>
      </w:r>
      <w:r w:rsidR="00B43703">
        <w:t xml:space="preserve"> the</w:t>
      </w:r>
      <w:r w:rsidR="00C97E54">
        <w:t xml:space="preserve"> prey</w:t>
      </w:r>
      <w:r w:rsidR="0054669A">
        <w:t xml:space="preserve"> (i.e., ability to perceive predators and learn to avoid them)</w:t>
      </w:r>
      <w:r w:rsidR="00C97E54">
        <w:t xml:space="preserve">. </w:t>
      </w:r>
      <w:r w:rsidR="0054669A">
        <w:t xml:space="preserve">However, </w:t>
      </w:r>
      <w:del w:id="1" w:author="Collin Schwantes" w:date="2018-02-12T19:42:00Z">
        <w:r w:rsidR="0054669A" w:rsidDel="00D30142">
          <w:delText xml:space="preserve">most </w:delText>
        </w:r>
      </w:del>
      <w:ins w:id="2" w:author="Collin Schwantes" w:date="2018-02-12T19:42:00Z">
        <w:r w:rsidR="00D30142">
          <w:t xml:space="preserve">nearly all </w:t>
        </w:r>
      </w:ins>
      <w:r w:rsidR="0054669A">
        <w:t xml:space="preserve">studies have explored these impacts using social bees, despite the fact that solitary bees are extremely diverse, often specialized in their floral interactions, and may exhibit different behaviors in response to flower occupying predators. </w:t>
      </w:r>
      <w:r w:rsidR="008B77EE" w:rsidRPr="00032EC6">
        <w:t xml:space="preserve">In this study, we examined </w:t>
      </w:r>
      <w:r w:rsidR="0054669A" w:rsidRPr="00032EC6">
        <w:t>foraging behaviors</w:t>
      </w:r>
      <w:r w:rsidR="0054669A">
        <w:t xml:space="preserve"> of </w:t>
      </w:r>
      <w:r w:rsidR="008B77EE" w:rsidRPr="00032EC6">
        <w:t xml:space="preserve">wild solitary </w:t>
      </w:r>
      <w:r w:rsidR="00C97E54">
        <w:t xml:space="preserve">long-horned </w:t>
      </w:r>
      <w:r w:rsidR="008B77EE" w:rsidRPr="00032EC6">
        <w:t>bees</w:t>
      </w:r>
      <w:r w:rsidR="00C97E54">
        <w:t xml:space="preserve"> (</w:t>
      </w:r>
      <w:r w:rsidR="00C97E54" w:rsidRPr="00182D6F">
        <w:rPr>
          <w:i/>
        </w:rPr>
        <w:t xml:space="preserve">Melissodes </w:t>
      </w:r>
      <w:r w:rsidR="00B43703" w:rsidRPr="00B43703">
        <w:t>spp.)</w:t>
      </w:r>
      <w:r w:rsidR="00B43703">
        <w:rPr>
          <w:i/>
        </w:rPr>
        <w:t xml:space="preserve"> </w:t>
      </w:r>
      <w:r w:rsidR="008B77EE" w:rsidRPr="00032EC6">
        <w:t>in response to a cryptic</w:t>
      </w:r>
      <w:r w:rsidR="00C97E54">
        <w:t xml:space="preserve"> predator, the</w:t>
      </w:r>
      <w:r w:rsidR="0054669A">
        <w:t xml:space="preserve"> </w:t>
      </w:r>
      <w:r w:rsidR="008B0FA1" w:rsidRPr="00032EC6">
        <w:t>ambush bug</w:t>
      </w:r>
      <w:r w:rsidR="0054669A">
        <w:t xml:space="preserve"> </w:t>
      </w:r>
      <w:r w:rsidR="008B77EE" w:rsidRPr="00032EC6">
        <w:t>(</w:t>
      </w:r>
      <w:r w:rsidR="008B77EE" w:rsidRPr="00032EC6">
        <w:rPr>
          <w:i/>
        </w:rPr>
        <w:t xml:space="preserve">Phymata </w:t>
      </w:r>
      <w:r w:rsidR="008B1F77" w:rsidRPr="00032EC6">
        <w:rPr>
          <w:i/>
        </w:rPr>
        <w:t>a</w:t>
      </w:r>
      <w:r w:rsidR="008B0FA1" w:rsidRPr="00032EC6">
        <w:rPr>
          <w:i/>
        </w:rPr>
        <w:t>mericana</w:t>
      </w:r>
      <w:r w:rsidR="0012562A" w:rsidRPr="00032EC6">
        <w:t>)</w:t>
      </w:r>
      <w:r w:rsidR="0054669A">
        <w:t xml:space="preserve"> on their primary floral host, the </w:t>
      </w:r>
      <w:r w:rsidR="00931942">
        <w:t>prairie</w:t>
      </w:r>
      <w:r w:rsidR="0054669A">
        <w:t xml:space="preserve"> sunflower</w:t>
      </w:r>
      <w:r w:rsidR="008B77EE" w:rsidRPr="00032EC6">
        <w:t xml:space="preserve"> (</w:t>
      </w:r>
      <w:r w:rsidR="008B77EE" w:rsidRPr="00032EC6">
        <w:rPr>
          <w:i/>
        </w:rPr>
        <w:t>Helianthus petiolaris</w:t>
      </w:r>
      <w:r w:rsidR="0054669A">
        <w:t xml:space="preserve">). </w:t>
      </w:r>
      <w:r w:rsidR="008B77EE" w:rsidRPr="00032EC6">
        <w:t xml:space="preserve">We found </w:t>
      </w:r>
      <w:r w:rsidR="0054669A">
        <w:t xml:space="preserve">sex-specific differences in foraging behaviors of bees, but little evidence </w:t>
      </w:r>
      <w:r w:rsidR="008B77EE" w:rsidRPr="00032EC6">
        <w:t xml:space="preserve">that </w:t>
      </w:r>
      <w:r w:rsidR="0064015C">
        <w:t>ambush bugs</w:t>
      </w:r>
      <w:r w:rsidR="008B77EE" w:rsidRPr="00032EC6">
        <w:t xml:space="preserve"> </w:t>
      </w:r>
      <w:r w:rsidR="007F0E32">
        <w:t>affected either pre-lan</w:t>
      </w:r>
      <w:r w:rsidR="00C66156">
        <w:t xml:space="preserve">ding </w:t>
      </w:r>
      <w:r w:rsidR="007F0E32">
        <w:t xml:space="preserve">or post-landing </w:t>
      </w:r>
      <w:r w:rsidR="000E6C6A" w:rsidRPr="00032EC6">
        <w:t xml:space="preserve">foraging behaviors. </w:t>
      </w:r>
      <w:r w:rsidR="0032478D">
        <w:t>Mal</w:t>
      </w:r>
      <w:r w:rsidR="007F0E32">
        <w:t>e bees</w:t>
      </w:r>
      <w:r w:rsidR="0032478D">
        <w:t xml:space="preserve"> visited flowers three times more often than females but </w:t>
      </w:r>
      <w:r w:rsidR="00C66156">
        <w:t>female</w:t>
      </w:r>
      <w:r w:rsidR="007F0E32">
        <w:t xml:space="preserve"> bees </w:t>
      </w:r>
      <w:r w:rsidR="0032478D">
        <w:t>were five times more likely to land</w:t>
      </w:r>
      <w:r w:rsidR="007F0E32">
        <w:t xml:space="preserve"> than males</w:t>
      </w:r>
      <w:r w:rsidR="0032478D">
        <w:t>. Ambush bugs did not redu</w:t>
      </w:r>
      <w:r w:rsidR="00C66156">
        <w:t>ce visitation in either sex.</w:t>
      </w:r>
      <w:r w:rsidR="007F0E32">
        <w:t xml:space="preserve"> </w:t>
      </w:r>
      <w:r w:rsidR="000E6C6A" w:rsidRPr="00032EC6">
        <w:t>Th</w:t>
      </w:r>
      <w:r w:rsidR="008B0FA1" w:rsidRPr="00032EC6">
        <w:t>ese results</w:t>
      </w:r>
      <w:r w:rsidR="000E6C6A" w:rsidRPr="00032EC6">
        <w:t xml:space="preserve"> </w:t>
      </w:r>
      <w:r w:rsidR="001D506B" w:rsidRPr="00032EC6">
        <w:t xml:space="preserve">suggest </w:t>
      </w:r>
      <w:r w:rsidR="000E6C6A" w:rsidRPr="00032EC6">
        <w:t>that</w:t>
      </w:r>
      <w:r w:rsidR="0064015C">
        <w:t xml:space="preserve"> </w:t>
      </w:r>
      <w:r w:rsidR="00350798">
        <w:t xml:space="preserve">cryptic </w:t>
      </w:r>
      <w:r w:rsidR="00B43703">
        <w:t xml:space="preserve">ambush bugs are either rarely detected by </w:t>
      </w:r>
      <w:r w:rsidR="00350798">
        <w:t xml:space="preserve">these solitary </w:t>
      </w:r>
      <w:r w:rsidR="00B43703">
        <w:t xml:space="preserve">bees, or that foraging </w:t>
      </w:r>
      <w:r w:rsidR="00B43703" w:rsidRPr="00B43703">
        <w:rPr>
          <w:i/>
        </w:rPr>
        <w:t>Melissodes</w:t>
      </w:r>
      <w:r w:rsidR="00B43703">
        <w:t xml:space="preserve"> do not alter their foraging </w:t>
      </w:r>
      <w:proofErr w:type="gramStart"/>
      <w:r w:rsidR="00B43703">
        <w:t>behavior</w:t>
      </w:r>
      <w:proofErr w:type="gramEnd"/>
      <w:r w:rsidR="00B43703">
        <w:t xml:space="preserve"> because of the perceived risk of predation. We discuss the implications of these findings and compare them to other studies of social bees.</w:t>
      </w:r>
    </w:p>
    <w:p w14:paraId="2A9FB50D" w14:textId="77777777" w:rsidR="000D2214" w:rsidRPr="00032EC6" w:rsidRDefault="000D2214" w:rsidP="00931942">
      <w:pPr>
        <w:spacing w:line="480" w:lineRule="auto"/>
        <w:contextualSpacing/>
        <w:rPr>
          <w:rFonts w:eastAsia="Times New Roman"/>
          <w:iCs/>
          <w:color w:val="222222"/>
        </w:rPr>
      </w:pPr>
    </w:p>
    <w:p w14:paraId="4BF1731D" w14:textId="77777777" w:rsidR="000D2214" w:rsidRPr="00032EC6" w:rsidRDefault="000D2214" w:rsidP="00931942">
      <w:pPr>
        <w:spacing w:line="480" w:lineRule="auto"/>
        <w:contextualSpacing/>
        <w:rPr>
          <w:rFonts w:eastAsia="Times New Roman"/>
          <w:b/>
          <w:iCs/>
          <w:color w:val="222222"/>
        </w:rPr>
      </w:pPr>
      <w:r w:rsidRPr="00032EC6">
        <w:rPr>
          <w:rFonts w:eastAsia="Times New Roman"/>
          <w:b/>
          <w:iCs/>
          <w:color w:val="222222"/>
        </w:rPr>
        <w:t>Key words:</w:t>
      </w:r>
    </w:p>
    <w:p w14:paraId="104FA4AA" w14:textId="7FDD2AAF" w:rsidR="00183901" w:rsidRPr="00032EC6" w:rsidRDefault="00BA404E" w:rsidP="00931942">
      <w:pPr>
        <w:spacing w:line="480" w:lineRule="auto"/>
        <w:contextualSpacing/>
      </w:pPr>
      <w:proofErr w:type="gramStart"/>
      <w:r w:rsidRPr="00032EC6">
        <w:rPr>
          <w:rFonts w:eastAsia="Times New Roman"/>
          <w:iCs/>
          <w:color w:val="222222"/>
        </w:rPr>
        <w:t>s</w:t>
      </w:r>
      <w:r w:rsidR="005E127E" w:rsidRPr="00032EC6">
        <w:rPr>
          <w:rFonts w:eastAsia="Times New Roman"/>
          <w:iCs/>
          <w:color w:val="222222"/>
        </w:rPr>
        <w:t>olitary</w:t>
      </w:r>
      <w:proofErr w:type="gramEnd"/>
      <w:r w:rsidR="003365E7" w:rsidRPr="00032EC6">
        <w:rPr>
          <w:rFonts w:eastAsia="Times New Roman"/>
          <w:iCs/>
          <w:color w:val="222222"/>
        </w:rPr>
        <w:t xml:space="preserve"> </w:t>
      </w:r>
      <w:r w:rsidRPr="00032EC6">
        <w:rPr>
          <w:rFonts w:eastAsia="Times New Roman"/>
          <w:iCs/>
          <w:color w:val="222222"/>
        </w:rPr>
        <w:t>b</w:t>
      </w:r>
      <w:r w:rsidR="003365E7" w:rsidRPr="00032EC6">
        <w:rPr>
          <w:rFonts w:eastAsia="Times New Roman"/>
          <w:iCs/>
          <w:color w:val="222222"/>
        </w:rPr>
        <w:t>ees,</w:t>
      </w:r>
      <w:r w:rsidR="00B43703">
        <w:rPr>
          <w:rFonts w:eastAsia="Times New Roman"/>
          <w:iCs/>
          <w:color w:val="222222"/>
        </w:rPr>
        <w:t xml:space="preserve"> cryptic predator,</w:t>
      </w:r>
      <w:r w:rsidR="003365E7" w:rsidRPr="00032EC6">
        <w:rPr>
          <w:rFonts w:eastAsia="Times New Roman"/>
          <w:iCs/>
          <w:color w:val="222222"/>
        </w:rPr>
        <w:t xml:space="preserve"> foraging, risk, </w:t>
      </w:r>
      <w:r w:rsidR="00B51020" w:rsidRPr="00032EC6">
        <w:rPr>
          <w:rFonts w:eastAsia="Times New Roman"/>
          <w:iCs/>
          <w:color w:val="222222"/>
        </w:rPr>
        <w:t>avoidance behavior</w:t>
      </w:r>
    </w:p>
    <w:p w14:paraId="08D9ECA4" w14:textId="77777777" w:rsidR="000D2214" w:rsidRPr="00032EC6" w:rsidRDefault="000D2214" w:rsidP="00931942">
      <w:pPr>
        <w:spacing w:line="480" w:lineRule="auto"/>
        <w:contextualSpacing/>
        <w:rPr>
          <w:rFonts w:eastAsia="Times New Roman"/>
          <w:iCs/>
          <w:color w:val="222222"/>
        </w:rPr>
      </w:pPr>
    </w:p>
    <w:p w14:paraId="2B57FF89" w14:textId="77777777" w:rsidR="000D2214" w:rsidRPr="00032EC6" w:rsidRDefault="000D2214" w:rsidP="00931942">
      <w:pPr>
        <w:spacing w:line="480" w:lineRule="auto"/>
        <w:contextualSpacing/>
        <w:rPr>
          <w:rFonts w:eastAsia="Times New Roman"/>
          <w:iCs/>
          <w:color w:val="222222"/>
        </w:rPr>
      </w:pPr>
    </w:p>
    <w:p w14:paraId="69F2E7D5" w14:textId="77777777" w:rsidR="000D2214" w:rsidRPr="00032EC6" w:rsidRDefault="000D2214" w:rsidP="00931942">
      <w:pPr>
        <w:spacing w:line="480" w:lineRule="auto"/>
        <w:contextualSpacing/>
        <w:rPr>
          <w:rFonts w:eastAsia="Times New Roman"/>
          <w:iCs/>
          <w:color w:val="222222"/>
        </w:rPr>
      </w:pPr>
      <w:r w:rsidRPr="00032EC6">
        <w:rPr>
          <w:rFonts w:eastAsia="Times New Roman"/>
          <w:iCs/>
          <w:color w:val="222222"/>
        </w:rPr>
        <w:br w:type="page"/>
      </w:r>
    </w:p>
    <w:p w14:paraId="26B4D802" w14:textId="77777777" w:rsidR="00D4685C" w:rsidRPr="00032EC6" w:rsidRDefault="00D4685C" w:rsidP="00931942">
      <w:pPr>
        <w:spacing w:line="480" w:lineRule="auto"/>
        <w:contextualSpacing/>
      </w:pPr>
      <w:r w:rsidRPr="00032EC6">
        <w:rPr>
          <w:b/>
        </w:rPr>
        <w:lastRenderedPageBreak/>
        <w:t>Introduction</w:t>
      </w:r>
    </w:p>
    <w:p w14:paraId="5FE1368E" w14:textId="32EBDFBC" w:rsidR="00204613" w:rsidRDefault="005704B6" w:rsidP="00931942">
      <w:pPr>
        <w:spacing w:line="480" w:lineRule="auto"/>
        <w:ind w:firstLine="720"/>
        <w:contextualSpacing/>
      </w:pPr>
      <w:commentRangeStart w:id="3"/>
      <w:r>
        <w:t>B</w:t>
      </w:r>
      <w:r w:rsidR="00125024" w:rsidRPr="00032EC6">
        <w:t>ees (Apoidea)</w:t>
      </w:r>
      <w:r w:rsidR="00931942">
        <w:t xml:space="preserve"> and their responses to predators</w:t>
      </w:r>
      <w:r w:rsidR="00125024" w:rsidRPr="00032EC6">
        <w:t xml:space="preserve"> are of particular importance</w:t>
      </w:r>
      <w:r w:rsidR="004219F4">
        <w:t xml:space="preserve">, given </w:t>
      </w:r>
      <w:r w:rsidR="00931942">
        <w:t xml:space="preserve">that </w:t>
      </w:r>
      <w:r w:rsidR="007468B8">
        <w:t xml:space="preserve">foraging </w:t>
      </w:r>
      <w:r w:rsidR="00931942">
        <w:t>bees serve</w:t>
      </w:r>
      <w:r w:rsidR="003C738D">
        <w:t xml:space="preserve"> as pollinators in both </w:t>
      </w:r>
      <w:r w:rsidR="004219F4">
        <w:t>agricultural a</w:t>
      </w:r>
      <w:r w:rsidR="004A3A5A">
        <w:t>nd natural ecosystems</w:t>
      </w:r>
      <w:r w:rsidR="003C738D">
        <w:t xml:space="preserve"> </w:t>
      </w:r>
      <w:r w:rsidR="003C738D">
        <w:fldChar w:fldCharType="begin">
          <w:fldData xml:space="preserve">PEVuZE5vdGU+PENpdGU+PEF1dGhvcj5BaXplbjwvQXV0aG9yPjxZZWFyPjIwMDk8L1llYXI+PFJl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</w:fldData>
        </w:fldChar>
      </w:r>
      <w:r w:rsidR="008C7A76">
        <w:instrText xml:space="preserve"> ADDIN EN.CITE </w:instrText>
      </w:r>
      <w:r w:rsidR="008C7A76">
        <w:fldChar w:fldCharType="begin">
          <w:fldData xml:space="preserve">PEVuZE5vdGU+PENpdGU+PEF1dGhvcj5BaXplbjwvQXV0aG9yPjxZZWFyPjIwMDk8L1llYXI+PFJl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</w:fldData>
        </w:fldChar>
      </w:r>
      <w:r w:rsidR="008C7A76">
        <w:instrText xml:space="preserve"> ADDIN EN.CITE.DATA </w:instrText>
      </w:r>
      <w:r w:rsidR="008C7A76">
        <w:fldChar w:fldCharType="end"/>
      </w:r>
      <w:r w:rsidR="003C738D">
        <w:fldChar w:fldCharType="separate"/>
      </w:r>
      <w:r w:rsidR="008C7A76">
        <w:rPr>
          <w:noProof/>
        </w:rPr>
        <w:t>(</w:t>
      </w:r>
      <w:hyperlink w:anchor="_ENREF_1" w:tooltip="Aizen, 2009 #368" w:history="1">
        <w:r w:rsidR="00350798">
          <w:rPr>
            <w:noProof/>
          </w:rPr>
          <w:t>Aizen et al. 2009</w:t>
        </w:r>
      </w:hyperlink>
      <w:r w:rsidR="008C7A76">
        <w:rPr>
          <w:noProof/>
        </w:rPr>
        <w:t xml:space="preserve">, </w:t>
      </w:r>
      <w:hyperlink w:anchor="_ENREF_5" w:tooltip="Davila, 2012 #417" w:history="1">
        <w:r w:rsidR="00350798">
          <w:rPr>
            <w:noProof/>
          </w:rPr>
          <w:t>Davila et al. 2012</w:t>
        </w:r>
      </w:hyperlink>
      <w:r w:rsidR="008C7A76">
        <w:rPr>
          <w:noProof/>
        </w:rPr>
        <w:t>)</w:t>
      </w:r>
      <w:r w:rsidR="003C738D">
        <w:fldChar w:fldCharType="end"/>
      </w:r>
      <w:r w:rsidR="005F0103">
        <w:t xml:space="preserve"> and</w:t>
      </w:r>
      <w:r w:rsidR="00931942">
        <w:t xml:space="preserve"> interactions </w:t>
      </w:r>
      <w:r w:rsidR="00B43703">
        <w:t xml:space="preserve">between bees and their predators </w:t>
      </w:r>
      <w:r w:rsidR="005F0103">
        <w:t>can i</w:t>
      </w:r>
      <w:r w:rsidR="00931942">
        <w:t xml:space="preserve">nfluence </w:t>
      </w:r>
      <w:r w:rsidR="00B43703">
        <w:t xml:space="preserve">bee </w:t>
      </w:r>
      <w:r w:rsidR="007468B8">
        <w:t xml:space="preserve">foraging </w:t>
      </w:r>
      <w:r w:rsidR="009512AE" w:rsidRPr="00032EC6">
        <w:t>behavior</w:t>
      </w:r>
      <w:r w:rsidR="00350798">
        <w:t xml:space="preserve"> </w:t>
      </w:r>
      <w:r w:rsidR="00350798">
        <w:fldChar w:fldCharType="begin">
          <w:fldData xml:space="preserve">PEVuZE5vdGU+PENpdGU+PEF1dGhvcj5EdWthczwvQXV0aG9yPjxZZWFyPjIwMDE8L1llYXI+PFJl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=
</w:fldData>
        </w:fldChar>
      </w:r>
      <w:r w:rsidR="00350798">
        <w:instrText xml:space="preserve"> ADDIN EN.CITE </w:instrText>
      </w:r>
      <w:r w:rsidR="00350798">
        <w:fldChar w:fldCharType="begin">
          <w:fldData xml:space="preserve">PEVuZE5vdGU+PENpdGU+PEF1dGhvcj5EdWthczwvQXV0aG9yPjxZZWFyPjIwMDE8L1llYXI+PFJl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=
</w:fldData>
        </w:fldChar>
      </w:r>
      <w:r w:rsidR="00350798">
        <w:instrText xml:space="preserve"> ADDIN EN.CITE.DATA </w:instrText>
      </w:r>
      <w:r w:rsidR="00350798">
        <w:fldChar w:fldCharType="end"/>
      </w:r>
      <w:r w:rsidR="00350798">
        <w:fldChar w:fldCharType="separate"/>
      </w:r>
      <w:r w:rsidR="00350798">
        <w:rPr>
          <w:noProof/>
        </w:rPr>
        <w:t>(</w:t>
      </w:r>
      <w:hyperlink w:anchor="_ENREF_7" w:tooltip="Dukas, 2001 #789" w:history="1">
        <w:r w:rsidR="00350798">
          <w:rPr>
            <w:noProof/>
          </w:rPr>
          <w:t>Dukas 2001</w:t>
        </w:r>
      </w:hyperlink>
      <w:r w:rsidR="00350798">
        <w:rPr>
          <w:noProof/>
        </w:rPr>
        <w:t xml:space="preserve">, </w:t>
      </w:r>
      <w:hyperlink w:anchor="_ENREF_17" w:tooltip="Jones, 2010 #799" w:history="1">
        <w:r w:rsidR="00350798">
          <w:rPr>
            <w:noProof/>
          </w:rPr>
          <w:t>Jones 2010</w:t>
        </w:r>
      </w:hyperlink>
      <w:r w:rsidR="00350798">
        <w:rPr>
          <w:noProof/>
        </w:rPr>
        <w:t xml:space="preserve">, </w:t>
      </w:r>
      <w:hyperlink w:anchor="_ENREF_19" w:tooltip="Kacelnik, 2013 #801" w:history="1">
        <w:r w:rsidR="00350798">
          <w:rPr>
            <w:noProof/>
          </w:rPr>
          <w:t>Kacelnik and El Mouden 2013</w:t>
        </w:r>
      </w:hyperlink>
      <w:r w:rsidR="00350798">
        <w:rPr>
          <w:noProof/>
        </w:rPr>
        <w:t>)</w:t>
      </w:r>
      <w:r w:rsidR="00350798">
        <w:fldChar w:fldCharType="end"/>
      </w:r>
      <w:r w:rsidR="00931942">
        <w:t xml:space="preserve"> </w:t>
      </w:r>
      <w:r w:rsidR="005F0103">
        <w:t xml:space="preserve">and </w:t>
      </w:r>
      <w:r w:rsidR="00B43703">
        <w:t>subsequently</w:t>
      </w:r>
      <w:r w:rsidR="00931942">
        <w:t xml:space="preserve"> </w:t>
      </w:r>
      <w:r w:rsidR="005F0103">
        <w:t xml:space="preserve">their </w:t>
      </w:r>
      <w:r w:rsidR="00FD3ECA">
        <w:t>impact</w:t>
      </w:r>
      <w:r w:rsidR="005F0103">
        <w:t>s on</w:t>
      </w:r>
      <w:r w:rsidR="00FD3ECA">
        <w:t xml:space="preserve"> plant repr</w:t>
      </w:r>
      <w:r w:rsidR="00874D23">
        <w:t xml:space="preserve">oduction </w:t>
      </w:r>
      <w:r w:rsidR="003C738D">
        <w:fldChar w:fldCharType="begin"/>
      </w:r>
      <w:r w:rsidR="008C7A76">
        <w:instrText xml:space="preserve"> ADDIN EN.CITE &lt;EndNote&gt;&lt;Cite&gt;&lt;Author&gt;Higginson&lt;/Author&gt;&lt;Year&gt;2010&lt;/Year&gt;&lt;RecNum&gt;745&lt;/RecNum&gt;&lt;DisplayText&gt;(Higginson et al. 2010)&lt;/DisplayText&gt;&lt;record&gt;&lt;rec-number&gt;745&lt;/rec-number&gt;&lt;foreign-keys&gt;&lt;key app="EN" db-id="er5ss0er8pvd2oere26pxpvr2t5avf5eaa2x"&gt;745&lt;/key&gt;&lt;/foreign-keys&gt;&lt;ref-type name="Journal Article"&gt;17&lt;/ref-type&gt;&lt;contributors&gt;&lt;authors&gt;&lt;author&gt;Higginson, A. D.&lt;/author&gt;&lt;author&gt;Ruxton, G. D.&lt;/author&gt;&lt;author&gt;Skelhorn, J.&lt;/author&gt;&lt;/authors&gt;&lt;/contributors&gt;&lt;auth-address&gt;[Higginson, Andrew D.; Ruxton, Graeme D.; Skelhorn, John] Univ Glasgow, Fac Biomed &amp;amp; Life Sci, Div Ecol &amp;amp; Evolutionary Biol, Glasgow G12 8QQ, Lanark, Scotland.&amp;#xD;Higginson, AD (reprint author), Univ Glasgow, Fac Biomed &amp;amp; Life Sci, Div Ecol &amp;amp; Evolutionary Biol, Glasgow G12 8QQ, Lanark, Scotland.&amp;#xD;A.Higginson@bio.gla.ac.uk&lt;/auth-address&gt;&lt;titles&gt;&lt;title&gt;The impact of flower-dwelling predators on host plant reproductive success&lt;/title&gt;&lt;secondary-title&gt;Oecologia&lt;/secondary-title&gt;&lt;/titles&gt;&lt;periodical&gt;&lt;full-title&gt;Oecologia&lt;/full-title&gt;&lt;/periodical&gt;&lt;pages&gt;411-421&lt;/pages&gt;&lt;volume&gt;164&lt;/volume&gt;&lt;number&gt;2&lt;/number&gt;&lt;keywords&gt;&lt;keyword&gt;Ambush predators&lt;/keyword&gt;&lt;keyword&gt;Antagonists&lt;/keyword&gt;&lt;keyword&gt;Granivory&lt;/keyword&gt;&lt;keyword&gt;Pollination&lt;/keyword&gt;&lt;keyword&gt;Top-down effects&lt;/keyword&gt;&lt;keyword&gt;sit-and-wait&lt;/keyword&gt;&lt;keyword&gt;crab-spiders&lt;/keyword&gt;&lt;keyword&gt;trophic cascades&lt;/keyword&gt;&lt;keyword&gt;top-down&lt;/keyword&gt;&lt;keyword&gt;pollinator&lt;/keyword&gt;&lt;keyword&gt;visitation&lt;/keyword&gt;&lt;keyword&gt;generalist predators&lt;/keyword&gt;&lt;keyword&gt;patch-choice&lt;/keyword&gt;&lt;keyword&gt;seed set&lt;/keyword&gt;&lt;keyword&gt;fitness&lt;/keyword&gt;&lt;keyword&gt;bees&lt;/keyword&gt;&lt;/keywords&gt;&lt;dates&gt;&lt;year&gt;2010&lt;/year&gt;&lt;pub-dates&gt;&lt;date&gt;Oct&lt;/date&gt;&lt;/pub-dates&gt;&lt;/dates&gt;&lt;isbn&gt;0029-8549&lt;/isbn&gt;&lt;accession-num&gt;WOS:000281860700013&lt;/accession-num&gt;&lt;work-type&gt;Article&lt;/work-type&gt;&lt;urls&gt;&lt;related-urls&gt;&lt;url&gt;&amp;lt;Go to ISI&amp;gt;://WOS:000281860700013&lt;/url&gt;&lt;/related-urls&gt;&lt;/urls&gt;&lt;electronic-resource-num&gt;10.1007/s00442-010-1681-6&lt;/electronic-resource-num&gt;&lt;language&gt;English&lt;/language&gt;&lt;/record&gt;&lt;/Cite&gt;&lt;/EndNote&gt;</w:instrText>
      </w:r>
      <w:r w:rsidR="003C738D">
        <w:fldChar w:fldCharType="separate"/>
      </w:r>
      <w:r w:rsidR="008C7A76">
        <w:rPr>
          <w:noProof/>
        </w:rPr>
        <w:t>(</w:t>
      </w:r>
      <w:hyperlink w:anchor="_ENREF_12" w:tooltip="Higginson, 2010 #745" w:history="1">
        <w:r w:rsidR="00350798">
          <w:rPr>
            <w:noProof/>
          </w:rPr>
          <w:t>Higginson et al. 2010</w:t>
        </w:r>
      </w:hyperlink>
      <w:r w:rsidR="008C7A76">
        <w:rPr>
          <w:noProof/>
        </w:rPr>
        <w:t>)</w:t>
      </w:r>
      <w:r w:rsidR="003C738D">
        <w:fldChar w:fldCharType="end"/>
      </w:r>
      <w:r w:rsidR="00125024" w:rsidRPr="00032EC6">
        <w:t>.</w:t>
      </w:r>
      <w:r w:rsidR="00350798" w:rsidRPr="00032EC6">
        <w:t xml:space="preserve"> </w:t>
      </w:r>
      <w:commentRangeEnd w:id="3"/>
      <w:r w:rsidR="00AD7914">
        <w:rPr>
          <w:rStyle w:val="CommentReference"/>
        </w:rPr>
        <w:commentReference w:id="3"/>
      </w:r>
      <w:r w:rsidR="007468B8">
        <w:t>However, m</w:t>
      </w:r>
      <w:r w:rsidR="00350798" w:rsidRPr="00032EC6">
        <w:t>any of the cues bees use for optimizing foraging are also used by predators</w:t>
      </w:r>
      <w:r w:rsidR="00350798">
        <w:t xml:space="preserve"> </w:t>
      </w:r>
      <w:r w:rsidR="00350798">
        <w:fldChar w:fldCharType="begin">
          <w:fldData xml:space="preserve">PEVuZE5vdGU+PENpdGU+PEF1dGhvcj5HcmVjbzwvQXV0aG9yPjxZZWFyPjE5OTQ8L1llYXI+PFJl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</w:fldData>
        </w:fldChar>
      </w:r>
      <w:r w:rsidR="00350798">
        <w:instrText xml:space="preserve"> ADDIN EN.CITE </w:instrText>
      </w:r>
      <w:r w:rsidR="00350798">
        <w:fldChar w:fldCharType="begin">
          <w:fldData xml:space="preserve">PEVuZE5vdGU+PENpdGU+PEF1dGhvcj5HcmVjbzwvQXV0aG9yPjxZZWFyPjE5OTQ8L1llYXI+PFJl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</w:fldData>
        </w:fldChar>
      </w:r>
      <w:r w:rsidR="00350798">
        <w:instrText xml:space="preserve"> ADDIN EN.CITE.DATA </w:instrText>
      </w:r>
      <w:r w:rsidR="00350798">
        <w:fldChar w:fldCharType="end"/>
      </w:r>
      <w:r w:rsidR="00350798">
        <w:fldChar w:fldCharType="separate"/>
      </w:r>
      <w:r w:rsidR="00350798">
        <w:rPr>
          <w:noProof/>
        </w:rPr>
        <w:t>(</w:t>
      </w:r>
      <w:hyperlink w:anchor="_ENREF_9" w:tooltip="Greco, 1994 #802" w:history="1">
        <w:r w:rsidR="00350798">
          <w:rPr>
            <w:noProof/>
          </w:rPr>
          <w:t>Greco and Kevan 1994</w:t>
        </w:r>
      </w:hyperlink>
      <w:r w:rsidR="00350798">
        <w:rPr>
          <w:noProof/>
        </w:rPr>
        <w:t xml:space="preserve">, </w:t>
      </w:r>
      <w:hyperlink w:anchor="_ENREF_10" w:tooltip="Heiling, 2004 #804" w:history="1">
        <w:r w:rsidR="00350798">
          <w:rPr>
            <w:noProof/>
          </w:rPr>
          <w:t>Heiling et al. 2004</w:t>
        </w:r>
      </w:hyperlink>
      <w:r w:rsidR="00350798">
        <w:rPr>
          <w:noProof/>
        </w:rPr>
        <w:t>)</w:t>
      </w:r>
      <w:r w:rsidR="00350798">
        <w:fldChar w:fldCharType="end"/>
      </w:r>
      <w:r w:rsidR="00350798">
        <w:t xml:space="preserve">, </w:t>
      </w:r>
      <w:r w:rsidR="007468B8">
        <w:t xml:space="preserve">and many predators occupy flowers as hunting platforms, </w:t>
      </w:r>
      <w:r w:rsidR="00350798">
        <w:t xml:space="preserve">potentially increasing </w:t>
      </w:r>
      <w:r w:rsidR="00350798" w:rsidRPr="00032EC6">
        <w:t xml:space="preserve">predation </w:t>
      </w:r>
      <w:r w:rsidR="007468B8">
        <w:t>risk to bees while foraging</w:t>
      </w:r>
      <w:r w:rsidR="00350798">
        <w:t xml:space="preserve">. </w:t>
      </w:r>
      <w:r w:rsidR="00800703">
        <w:t xml:space="preserve">A recent review found that the presence of predators on </w:t>
      </w:r>
      <w:proofErr w:type="gramStart"/>
      <w:r w:rsidR="00800703">
        <w:t>flowers  reduced</w:t>
      </w:r>
      <w:proofErr w:type="gramEnd"/>
      <w:r w:rsidR="00800703">
        <w:t xml:space="preserve"> floral visitation by 36% </w:t>
      </w:r>
      <w:r w:rsidR="00350798">
        <w:t>and the duration of visits by 51%</w:t>
      </w:r>
      <w:r w:rsidR="00800703">
        <w:t xml:space="preserve"> </w:t>
      </w:r>
      <w:del w:id="4" w:author="D" w:date="2018-02-11T15:49:00Z">
        <w:r w:rsidR="00800703" w:rsidDel="00AD7914">
          <w:delText xml:space="preserve">on average </w:delText>
        </w:r>
      </w:del>
      <w:r w:rsidR="00800703">
        <w:t>compare</w:t>
      </w:r>
      <w:r w:rsidR="00350798">
        <w:t>d to flowers without predators</w:t>
      </w:r>
      <w:ins w:id="5" w:author="D" w:date="2018-02-11T15:51:00Z">
        <w:r w:rsidR="006B2AAB">
          <w:t xml:space="preserve"> (Romero et al. 2011).   H</w:t>
        </w:r>
      </w:ins>
      <w:del w:id="6" w:author="D" w:date="2018-02-11T15:51:00Z">
        <w:r w:rsidR="00350798" w:rsidDel="006B2AAB">
          <w:delText xml:space="preserve">; </w:delText>
        </w:r>
        <w:r w:rsidR="00800703" w:rsidDel="006B2AAB">
          <w:delText>h</w:delText>
        </w:r>
      </w:del>
      <w:r w:rsidR="00800703">
        <w:t>owever, the responses to predators differed across</w:t>
      </w:r>
      <w:del w:id="7" w:author="D" w:date="2018-02-11T15:50:00Z">
        <w:r w:rsidR="00800703" w:rsidDel="00AD7914">
          <w:delText xml:space="preserve"> broad</w:delText>
        </w:r>
      </w:del>
      <w:r w:rsidR="00800703">
        <w:t xml:space="preserve"> </w:t>
      </w:r>
      <w:del w:id="8" w:author="D" w:date="2018-02-11T15:50:00Z">
        <w:r w:rsidR="00800703" w:rsidDel="00AD7914">
          <w:delText>taxonomical classification</w:delText>
        </w:r>
      </w:del>
      <w:ins w:id="9" w:author="D" w:date="2018-02-11T15:50:00Z">
        <w:r w:rsidR="00AD7914">
          <w:t>bee taxa</w:t>
        </w:r>
      </w:ins>
      <w:r w:rsidR="00800703">
        <w:t xml:space="preserve">, </w:t>
      </w:r>
      <w:del w:id="10" w:author="D" w:date="2018-02-11T15:52:00Z">
        <w:r w:rsidR="00800703" w:rsidDel="006B2AAB">
          <w:delText xml:space="preserve">and </w:delText>
        </w:r>
      </w:del>
      <w:r w:rsidR="00800703">
        <w:t>suggest</w:t>
      </w:r>
      <w:ins w:id="11" w:author="D" w:date="2018-02-11T15:52:00Z">
        <w:r w:rsidR="006B2AAB">
          <w:t>ing that</w:t>
        </w:r>
      </w:ins>
      <w:r w:rsidR="00800703">
        <w:t xml:space="preserve"> there could be differences in response by social and solitary </w:t>
      </w:r>
      <w:ins w:id="12" w:author="D" w:date="2018-02-11T15:50:00Z">
        <w:r w:rsidR="00AD7914">
          <w:t>H</w:t>
        </w:r>
      </w:ins>
      <w:del w:id="13" w:author="D" w:date="2018-02-11T15:50:00Z">
        <w:r w:rsidR="00800703" w:rsidDel="00AD7914">
          <w:delText>h</w:delText>
        </w:r>
      </w:del>
      <w:r w:rsidR="00800703">
        <w:t xml:space="preserve">ymenoptera </w:t>
      </w:r>
      <w:r w:rsidR="00800703">
        <w:fldChar w:fldCharType="begin"/>
      </w:r>
      <w:r w:rsidR="00800703">
        <w:instrText xml:space="preserve"> ADDIN EN.CITE &lt;EndNote&gt;&lt;Cite&gt;&lt;Author&gt;Romero&lt;/Author&gt;&lt;Year&gt;2011&lt;/Year&gt;&lt;RecNum&gt;821&lt;/RecNum&gt;&lt;DisplayText&gt;(Romero et al. 2011)&lt;/DisplayText&gt;&lt;record&gt;&lt;rec-number&gt;821&lt;/rec-number&gt;&lt;foreign-keys&gt;&lt;key app="EN" db-id="er5ss0er8pvd2oere26pxpvr2t5avf5eaa2x"&gt;821&lt;/key&gt;&lt;/foreign-keys&gt;&lt;ref-type name="Journal Article"&gt;17&lt;/ref-type&gt;&lt;contributors&gt;&lt;authors&gt;&lt;author&gt;Romero, Gustavo Q.&lt;/author&gt;&lt;author&gt;Antiqueira, Pablo A. P.&lt;/author&gt;&lt;author&gt;Koricheva, Julia&lt;/author&gt;&lt;/authors&gt;&lt;/contributors&gt;&lt;titles&gt;&lt;title&gt;A Meta-Analysis of Predation Risk Effects on Pollinator Behaviour&lt;/title&gt;&lt;secondary-title&gt;PLoS ONE&lt;/secondary-title&gt;&lt;/titles&gt;&lt;periodical&gt;&lt;full-title&gt;Plos One&lt;/full-title&gt;&lt;/periodical&gt;&lt;pages&gt;e20689&lt;/pages&gt;&lt;volume&gt;6&lt;/volume&gt;&lt;number&gt;6&lt;/number&gt;&lt;dates&gt;&lt;year&gt;2011&lt;/year&gt;&lt;pub-dates&gt;&lt;date&gt;06/13&amp;#xD;01/23/received&amp;#xD;05/07/accepted&lt;/date&gt;&lt;/pub-dates&gt;&lt;/dates&gt;&lt;pub-location&gt;San Francisco, USA&lt;/pub-location&gt;&lt;publisher&gt;Public Library of Science&lt;/publisher&gt;&lt;isbn&gt;1932-6203&lt;/isbn&gt;&lt;accession-num&gt;PMC3113803&lt;/accession-num&gt;&lt;urls&gt;&lt;related-urls&gt;&lt;url&gt;http://www.ncbi.nlm.nih.gov/pmc/articles/PMC3113803/&lt;/url&gt;&lt;/related-urls&gt;&lt;/urls&gt;&lt;electronic-resource-num&gt;10.1371/journal.pone.0020689&lt;/electronic-resource-num&gt;&lt;remote-database-name&gt;PMC&lt;/remote-database-name&gt;&lt;/record&gt;&lt;/Cite&gt;&lt;/EndNote&gt;</w:instrText>
      </w:r>
      <w:r w:rsidR="00800703">
        <w:fldChar w:fldCharType="separate"/>
      </w:r>
      <w:r w:rsidR="00800703">
        <w:rPr>
          <w:noProof/>
        </w:rPr>
        <w:t>(</w:t>
      </w:r>
      <w:hyperlink w:anchor="_ENREF_32" w:tooltip="Romero, 2011 #821" w:history="1">
        <w:r w:rsidR="00350798">
          <w:rPr>
            <w:noProof/>
          </w:rPr>
          <w:t>Romero et al. 2011</w:t>
        </w:r>
      </w:hyperlink>
      <w:r w:rsidR="00800703">
        <w:rPr>
          <w:noProof/>
        </w:rPr>
        <w:t>)</w:t>
      </w:r>
      <w:r w:rsidR="00800703">
        <w:fldChar w:fldCharType="end"/>
      </w:r>
      <w:r w:rsidR="00800703">
        <w:t xml:space="preserve">. </w:t>
      </w:r>
      <w:commentRangeStart w:id="14"/>
      <w:r w:rsidR="00800703">
        <w:t xml:space="preserve">This highlights the need for more studies addressing the role of flower-occupying predators on </w:t>
      </w:r>
      <w:r w:rsidR="007468B8">
        <w:t xml:space="preserve">different types of </w:t>
      </w:r>
      <w:r w:rsidR="00800703">
        <w:t>bees, especially since a</w:t>
      </w:r>
      <w:r w:rsidR="002D278B">
        <w:t xml:space="preserve"> better understanding of the impac</w:t>
      </w:r>
      <w:r w:rsidR="00800703">
        <w:t>ts of predators on foraging bees</w:t>
      </w:r>
      <w:r w:rsidR="00350798">
        <w:t xml:space="preserve"> is</w:t>
      </w:r>
      <w:r w:rsidR="002D278B">
        <w:t xml:space="preserve"> crucial to </w:t>
      </w:r>
      <w:r w:rsidR="00B72B82">
        <w:t xml:space="preserve">our </w:t>
      </w:r>
      <w:r w:rsidR="002D278B">
        <w:t xml:space="preserve">understanding </w:t>
      </w:r>
      <w:r w:rsidR="00B72B82">
        <w:t xml:space="preserve">of </w:t>
      </w:r>
      <w:r w:rsidR="002D278B">
        <w:t xml:space="preserve">the role of multi-trophic interactions in </w:t>
      </w:r>
      <w:r w:rsidR="00B72B82">
        <w:t>pollination systems</w:t>
      </w:r>
      <w:r w:rsidR="002D278B">
        <w:t xml:space="preserve">. </w:t>
      </w:r>
      <w:commentRangeEnd w:id="14"/>
      <w:r w:rsidR="006B2AAB">
        <w:rPr>
          <w:rStyle w:val="CommentReference"/>
        </w:rPr>
        <w:commentReference w:id="14"/>
      </w:r>
    </w:p>
    <w:p w14:paraId="36E2B490" w14:textId="4B66035E" w:rsidR="001E6EF5" w:rsidRDefault="007468B8" w:rsidP="001E6EF5">
      <w:pPr>
        <w:spacing w:line="480" w:lineRule="auto"/>
        <w:ind w:firstLine="720"/>
        <w:contextualSpacing/>
      </w:pPr>
      <w:r>
        <w:t>T</w:t>
      </w:r>
      <w:r w:rsidR="00125024" w:rsidRPr="00032EC6">
        <w:t>he</w:t>
      </w:r>
      <w:r w:rsidR="00204613" w:rsidRPr="00032EC6">
        <w:t xml:space="preserve"> behavioral responses</w:t>
      </w:r>
      <w:r w:rsidR="00D661CA" w:rsidRPr="00032EC6">
        <w:t xml:space="preserve"> </w:t>
      </w:r>
      <w:r w:rsidR="008C19AA">
        <w:t xml:space="preserve">of </w:t>
      </w:r>
      <w:r w:rsidR="008B0FA1" w:rsidRPr="00032EC6">
        <w:t xml:space="preserve">foraging </w:t>
      </w:r>
      <w:r w:rsidR="00D661CA" w:rsidRPr="00032EC6">
        <w:t>bee</w:t>
      </w:r>
      <w:r w:rsidR="008B0FA1" w:rsidRPr="00032EC6">
        <w:t>s</w:t>
      </w:r>
      <w:r w:rsidR="00204613" w:rsidRPr="00032EC6">
        <w:t xml:space="preserve"> to predators </w:t>
      </w:r>
      <w:r w:rsidR="008C19AA">
        <w:t>likely</w:t>
      </w:r>
      <w:r w:rsidR="00125024" w:rsidRPr="00032EC6">
        <w:t xml:space="preserve"> </w:t>
      </w:r>
      <w:r w:rsidR="00204613" w:rsidRPr="00032EC6">
        <w:t>depend on the</w:t>
      </w:r>
      <w:r w:rsidR="00125024" w:rsidRPr="00032EC6">
        <w:t xml:space="preserve"> bees’</w:t>
      </w:r>
      <w:r w:rsidR="00204613" w:rsidRPr="00032EC6">
        <w:t xml:space="preserve"> ability to recognize </w:t>
      </w:r>
      <w:r w:rsidR="00B72B82">
        <w:t>predators</w:t>
      </w:r>
      <w:r w:rsidR="00874D23">
        <w:t xml:space="preserve"> and whether or not they can learn to avoid them</w:t>
      </w:r>
      <w:r w:rsidR="008C19AA">
        <w:t>. While bee</w:t>
      </w:r>
      <w:ins w:id="15" w:author="D" w:date="2018-02-11T15:57:00Z">
        <w:r w:rsidR="006B2AAB">
          <w:t xml:space="preserve"> taxa</w:t>
        </w:r>
      </w:ins>
      <w:del w:id="16" w:author="D" w:date="2018-02-11T15:57:00Z">
        <w:r w:rsidR="008C19AA" w:rsidDel="006B2AAB">
          <w:delText>s</w:delText>
        </w:r>
      </w:del>
      <w:r w:rsidR="008C19AA">
        <w:t xml:space="preserve"> vary greatly in many biological and natural history characteristics </w:t>
      </w:r>
      <w:r w:rsidR="008019E3">
        <w:t>that</w:t>
      </w:r>
      <w:r w:rsidR="008C19AA">
        <w:t xml:space="preserve"> could impact foraging behavior</w:t>
      </w:r>
      <w:r w:rsidR="002D278B">
        <w:t xml:space="preserve"> and their interactions with flower-occupying predators</w:t>
      </w:r>
      <w:r w:rsidR="008C19AA">
        <w:t xml:space="preserve">, most </w:t>
      </w:r>
      <w:r w:rsidR="002D278B">
        <w:t xml:space="preserve">behavioral studies have focused exclusively </w:t>
      </w:r>
      <w:r w:rsidR="008C19AA">
        <w:t>on eusocial bees</w:t>
      </w:r>
      <w:ins w:id="17" w:author="D" w:date="2018-02-11T15:59:00Z">
        <w:r w:rsidR="006B2AAB">
          <w:t xml:space="preserve"> in controlled laboratory settings (REFS)</w:t>
        </w:r>
      </w:ins>
      <w:ins w:id="18" w:author="D" w:date="2018-02-11T16:00:00Z">
        <w:r w:rsidR="006B2AAB">
          <w:t>, using artificial predators</w:t>
        </w:r>
        <w:r w:rsidR="00C23549">
          <w:t xml:space="preserve"> (REFS)</w:t>
        </w:r>
      </w:ins>
      <w:r w:rsidR="00204613" w:rsidRPr="00032EC6">
        <w:t xml:space="preserve">. </w:t>
      </w:r>
      <w:r w:rsidR="00EC343D">
        <w:t>S</w:t>
      </w:r>
      <w:ins w:id="19" w:author="D" w:date="2018-02-11T16:00:00Z">
        <w:r w:rsidR="00C23549">
          <w:t>uch s</w:t>
        </w:r>
      </w:ins>
      <w:r w:rsidR="00EC343D">
        <w:t>tudies have shown that s</w:t>
      </w:r>
      <w:r w:rsidR="001945CF" w:rsidRPr="00032EC6">
        <w:t>ocial bees become more discriminating in their floral choices after experiencing</w:t>
      </w:r>
      <w:r w:rsidR="00B75B2E" w:rsidRPr="00032EC6">
        <w:t xml:space="preserve"> repeated</w:t>
      </w:r>
      <w:r w:rsidR="001945CF" w:rsidRPr="00032EC6">
        <w:t xml:space="preserve"> simulated predation attempts</w:t>
      </w:r>
      <w:r w:rsidR="00B75C3D">
        <w:t xml:space="preserve"> </w:t>
      </w:r>
      <w:r w:rsidR="00B75C3D">
        <w:fldChar w:fldCharType="begin">
          <w:fldData xml:space="preserve">PEVuZE5vdGU+PENpdGU+PEF1dGhvcj5JbmdzPC9BdXRob3I+PFllYXI+MjAwODwvWWVhcj48UmVj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</w:fldData>
        </w:fldChar>
      </w:r>
      <w:r w:rsidR="00B75C3D">
        <w:instrText xml:space="preserve"> ADDIN EN.CITE </w:instrText>
      </w:r>
      <w:r w:rsidR="00B75C3D">
        <w:fldChar w:fldCharType="begin">
          <w:fldData xml:space="preserve">PEVuZE5vdGU+PENpdGU+PEF1dGhvcj5JbmdzPC9BdXRob3I+PFllYXI+MjAwODwvWWVhcj48UmVj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</w:fldData>
        </w:fldChar>
      </w:r>
      <w:r w:rsidR="00B75C3D">
        <w:instrText xml:space="preserve"> ADDIN EN.CITE.DATA </w:instrText>
      </w:r>
      <w:r w:rsidR="00B75C3D">
        <w:fldChar w:fldCharType="end"/>
      </w:r>
      <w:r w:rsidR="00B75C3D">
        <w:fldChar w:fldCharType="separate"/>
      </w:r>
      <w:r w:rsidR="00B75C3D">
        <w:rPr>
          <w:noProof/>
        </w:rPr>
        <w:t>(</w:t>
      </w:r>
      <w:hyperlink w:anchor="_ENREF_14" w:tooltip="Ings, 2008 #787" w:history="1">
        <w:r w:rsidR="00350798">
          <w:rPr>
            <w:noProof/>
          </w:rPr>
          <w:t>Ings and Chittka 2008</w:t>
        </w:r>
      </w:hyperlink>
      <w:r w:rsidR="00B75C3D">
        <w:rPr>
          <w:noProof/>
        </w:rPr>
        <w:t xml:space="preserve">, </w:t>
      </w:r>
      <w:hyperlink w:anchor="_ENREF_16" w:tooltip="Ings, 2012 #806" w:history="1">
        <w:r w:rsidR="00350798">
          <w:rPr>
            <w:noProof/>
          </w:rPr>
          <w:t xml:space="preserve">Ings et </w:t>
        </w:r>
        <w:r w:rsidR="00350798">
          <w:rPr>
            <w:noProof/>
          </w:rPr>
          <w:lastRenderedPageBreak/>
          <w:t>al. 2012</w:t>
        </w:r>
      </w:hyperlink>
      <w:r w:rsidR="00B75C3D">
        <w:rPr>
          <w:noProof/>
        </w:rPr>
        <w:t>)</w:t>
      </w:r>
      <w:r w:rsidR="00B75C3D">
        <w:fldChar w:fldCharType="end"/>
      </w:r>
      <w:r w:rsidR="001945CF" w:rsidRPr="00032EC6">
        <w:t>. Th</w:t>
      </w:r>
      <w:r w:rsidR="00EC343D">
        <w:t xml:space="preserve">is </w:t>
      </w:r>
      <w:r w:rsidR="00800703">
        <w:t xml:space="preserve">discrimination </w:t>
      </w:r>
      <w:r w:rsidR="00EC343D">
        <w:t>can include</w:t>
      </w:r>
      <w:r w:rsidR="001945CF" w:rsidRPr="00032EC6">
        <w:t xml:space="preserve"> modulat</w:t>
      </w:r>
      <w:r w:rsidR="006357F5">
        <w:t>ing</w:t>
      </w:r>
      <w:r w:rsidR="001945CF" w:rsidRPr="00032EC6">
        <w:t xml:space="preserve"> their exposure to predators by avoiding patches of flowers with high predator densities, scanning flowers before landing on them, and aborting foraging attempts on predator</w:t>
      </w:r>
      <w:r w:rsidR="00EC343D">
        <w:t>-</w:t>
      </w:r>
      <w:r w:rsidR="001945CF" w:rsidRPr="00032EC6">
        <w:t xml:space="preserve">occupied flowers </w:t>
      </w:r>
      <w:r w:rsidR="00B75C3D">
        <w:fldChar w:fldCharType="begin">
          <w:fldData xml:space="preserve">PEVuZE5vdGU+PENpdGU+PEF1dGhvcj5JbmdzPC9BdXRob3I+PFllYXI+MjAwODwvWWVhcj48UmVj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</w:fldData>
        </w:fldChar>
      </w:r>
      <w:r w:rsidR="00B75C3D">
        <w:instrText xml:space="preserve"> ADDIN EN.CITE </w:instrText>
      </w:r>
      <w:r w:rsidR="00B75C3D">
        <w:fldChar w:fldCharType="begin">
          <w:fldData xml:space="preserve">PEVuZE5vdGU+PENpdGU+PEF1dGhvcj5JbmdzPC9BdXRob3I+PFllYXI+MjAwODwvWWVhcj48UmVj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</w:fldData>
        </w:fldChar>
      </w:r>
      <w:r w:rsidR="00B75C3D">
        <w:instrText xml:space="preserve"> ADDIN EN.CITE.DATA </w:instrText>
      </w:r>
      <w:r w:rsidR="00B75C3D">
        <w:fldChar w:fldCharType="end"/>
      </w:r>
      <w:r w:rsidR="00B75C3D">
        <w:fldChar w:fldCharType="separate"/>
      </w:r>
      <w:r w:rsidR="00B75C3D">
        <w:rPr>
          <w:noProof/>
        </w:rPr>
        <w:t>(</w:t>
      </w:r>
      <w:hyperlink w:anchor="_ENREF_14" w:tooltip="Ings, 2008 #787" w:history="1">
        <w:r w:rsidR="00350798">
          <w:rPr>
            <w:noProof/>
          </w:rPr>
          <w:t>Ings and Chittka 2008</w:t>
        </w:r>
      </w:hyperlink>
      <w:r w:rsidR="00B75C3D">
        <w:rPr>
          <w:noProof/>
        </w:rPr>
        <w:t xml:space="preserve">, </w:t>
      </w:r>
      <w:hyperlink w:anchor="_ENREF_15" w:tooltip="Ings, 2009 #790" w:history="1">
        <w:r w:rsidR="00350798">
          <w:rPr>
            <w:noProof/>
          </w:rPr>
          <w:t>2009</w:t>
        </w:r>
      </w:hyperlink>
      <w:r w:rsidR="00B75C3D">
        <w:rPr>
          <w:noProof/>
        </w:rPr>
        <w:t xml:space="preserve">, </w:t>
      </w:r>
      <w:hyperlink w:anchor="_ENREF_16" w:tooltip="Ings, 2012 #806" w:history="1">
        <w:r w:rsidR="00350798">
          <w:rPr>
            <w:noProof/>
          </w:rPr>
          <w:t>Ings et al. 2012</w:t>
        </w:r>
      </w:hyperlink>
      <w:r w:rsidR="00B75C3D">
        <w:rPr>
          <w:noProof/>
        </w:rPr>
        <w:t>)</w:t>
      </w:r>
      <w:r w:rsidR="00B75C3D">
        <w:fldChar w:fldCharType="end"/>
      </w:r>
      <w:r w:rsidR="001945CF" w:rsidRPr="00032EC6">
        <w:t xml:space="preserve">. </w:t>
      </w:r>
      <w:ins w:id="20" w:author="D" w:date="2018-02-11T16:01:00Z">
        <w:r w:rsidR="006E3E2C">
          <w:t xml:space="preserve"> In contrast, </w:t>
        </w:r>
      </w:ins>
      <w:del w:id="21" w:author="D" w:date="2018-02-11T16:01:00Z">
        <w:r w:rsidR="00EC343D" w:rsidDel="006E3E2C">
          <w:delText xml:space="preserve">However, </w:delText>
        </w:r>
        <w:r w:rsidR="002D278B" w:rsidDel="006E3E2C">
          <w:delText>most of these studies have been in tightly control laboratory settings</w:delText>
        </w:r>
      </w:del>
      <w:del w:id="22" w:author="D" w:date="2018-02-11T15:58:00Z">
        <w:r w:rsidR="002D278B" w:rsidDel="006B2AAB">
          <w:delText xml:space="preserve"> mimicking </w:delText>
        </w:r>
      </w:del>
      <w:del w:id="23" w:author="D" w:date="2018-02-11T16:01:00Z">
        <w:r w:rsidR="002D278B" w:rsidDel="006E3E2C">
          <w:delText xml:space="preserve">predators, and </w:delText>
        </w:r>
      </w:del>
      <w:r w:rsidR="00EC343D">
        <w:t>t</w:t>
      </w:r>
      <w:r w:rsidR="001945CF" w:rsidRPr="00032EC6">
        <w:t>he behaviors of solitary bees in response to flower-occupying predat</w:t>
      </w:r>
      <w:r w:rsidR="002D278B">
        <w:t>ors have rarely been studied</w:t>
      </w:r>
      <w:r w:rsidR="001945CF" w:rsidRPr="00032EC6">
        <w:t>.</w:t>
      </w:r>
      <w:r w:rsidR="001E6EF5">
        <w:t xml:space="preserve"> </w:t>
      </w:r>
    </w:p>
    <w:p w14:paraId="4D7672C8" w14:textId="36B74EEE" w:rsidR="00EC343D" w:rsidRDefault="001945CF" w:rsidP="006E2C9B">
      <w:pPr>
        <w:spacing w:line="480" w:lineRule="auto"/>
        <w:ind w:firstLine="720"/>
        <w:contextualSpacing/>
      </w:pPr>
      <w:r w:rsidRPr="00032EC6">
        <w:t xml:space="preserve"> </w:t>
      </w:r>
      <w:proofErr w:type="gramStart"/>
      <w:r w:rsidR="00D732F0">
        <w:t>Th</w:t>
      </w:r>
      <w:ins w:id="24" w:author="D" w:date="2018-02-11T16:02:00Z">
        <w:r w:rsidR="006E3E2C">
          <w:t>e  response</w:t>
        </w:r>
        <w:proofErr w:type="gramEnd"/>
        <w:r w:rsidR="006E3E2C">
          <w:t xml:space="preserve"> of </w:t>
        </w:r>
      </w:ins>
      <w:del w:id="25" w:author="D" w:date="2018-02-11T16:02:00Z">
        <w:r w:rsidR="00D732F0" w:rsidDel="006E3E2C">
          <w:delText xml:space="preserve">eoretically, </w:delText>
        </w:r>
      </w:del>
      <w:r w:rsidR="00D732F0">
        <w:t>solitary bees</w:t>
      </w:r>
      <w:ins w:id="26" w:author="D" w:date="2018-02-11T16:02:00Z">
        <w:r w:rsidR="006E3E2C">
          <w:t xml:space="preserve"> </w:t>
        </w:r>
      </w:ins>
      <w:del w:id="27" w:author="D" w:date="2018-02-11T16:02:00Z">
        <w:r w:rsidR="00D732F0" w:rsidDel="006E3E2C">
          <w:delText xml:space="preserve">’ response </w:delText>
        </w:r>
      </w:del>
      <w:r w:rsidR="00D732F0">
        <w:t xml:space="preserve">to flower-occupying predators should vary from that </w:t>
      </w:r>
      <w:r w:rsidR="007468B8">
        <w:t xml:space="preserve">of </w:t>
      </w:r>
      <w:r w:rsidR="00D732F0">
        <w:t xml:space="preserve">social bees, given differences in the cost of predatory interactions.  </w:t>
      </w:r>
      <w:r w:rsidR="009134DD" w:rsidRPr="00032EC6">
        <w:t>Fitness optimization models predict that solitary bees should be more risk averse than social bees</w:t>
      </w:r>
      <w:r w:rsidR="00B75C3D">
        <w:t xml:space="preserve"> </w:t>
      </w:r>
      <w:r w:rsidR="00B75C3D">
        <w:fldChar w:fldCharType="begin">
          <w:fldData xml:space="preserve">PEVuZE5vdGU+PENpdGU+PEF1dGhvcj5Sb2RyaWd1ZXotR2lyb25lczwvQXV0aG9yPjxZZWFyPjIw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</w:fldData>
        </w:fldChar>
      </w:r>
      <w:r w:rsidR="00B75C3D">
        <w:instrText xml:space="preserve"> ADDIN EN.CITE </w:instrText>
      </w:r>
      <w:r w:rsidR="00B75C3D">
        <w:fldChar w:fldCharType="begin">
          <w:fldData xml:space="preserve">PEVuZE5vdGU+PENpdGU+PEF1dGhvcj5Sb2RyaWd1ZXotR2lyb25lczwvQXV0aG9yPjxZZWFyPjIw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</w:fldData>
        </w:fldChar>
      </w:r>
      <w:r w:rsidR="00B75C3D">
        <w:instrText xml:space="preserve"> ADDIN EN.CITE.DATA </w:instrText>
      </w:r>
      <w:r w:rsidR="00B75C3D">
        <w:fldChar w:fldCharType="end"/>
      </w:r>
      <w:r w:rsidR="00B75C3D">
        <w:fldChar w:fldCharType="separate"/>
      </w:r>
      <w:r w:rsidR="00B75C3D">
        <w:rPr>
          <w:noProof/>
        </w:rPr>
        <w:t>(</w:t>
      </w:r>
      <w:hyperlink w:anchor="_ENREF_17" w:tooltip="Jones, 2010 #799" w:history="1">
        <w:r w:rsidR="00350798">
          <w:rPr>
            <w:noProof/>
          </w:rPr>
          <w:t>Jones 2010</w:t>
        </w:r>
      </w:hyperlink>
      <w:r w:rsidR="00B75C3D">
        <w:rPr>
          <w:noProof/>
        </w:rPr>
        <w:t xml:space="preserve">, </w:t>
      </w:r>
      <w:hyperlink w:anchor="_ENREF_31" w:tooltip="Rodriguez-Girones, 2012 #817" w:history="1">
        <w:r w:rsidR="00350798">
          <w:rPr>
            <w:noProof/>
          </w:rPr>
          <w:t>Rodriguez-Girones and Bosch 2012</w:t>
        </w:r>
      </w:hyperlink>
      <w:r w:rsidR="00B75C3D">
        <w:rPr>
          <w:noProof/>
        </w:rPr>
        <w:t>)</w:t>
      </w:r>
      <w:r w:rsidR="00B75C3D">
        <w:fldChar w:fldCharType="end"/>
      </w:r>
      <w:r w:rsidR="00EC343D">
        <w:t xml:space="preserve">, given that individual female </w:t>
      </w:r>
      <w:r w:rsidR="009134DD" w:rsidRPr="00032EC6">
        <w:t xml:space="preserve">solitary bees are the sole </w:t>
      </w:r>
      <w:r w:rsidR="007468B8">
        <w:t>provisioners</w:t>
      </w:r>
      <w:r w:rsidR="009134DD" w:rsidRPr="00032EC6">
        <w:t xml:space="preserve"> of their offspring</w:t>
      </w:r>
      <w:r w:rsidR="00EC343D">
        <w:t>. Female mortality</w:t>
      </w:r>
      <w:r w:rsidR="009134DD" w:rsidRPr="00032EC6">
        <w:t xml:space="preserve"> while foraging</w:t>
      </w:r>
      <w:r w:rsidR="00EC343D">
        <w:t xml:space="preserve"> would therefore effectively eliminate </w:t>
      </w:r>
      <w:r w:rsidR="009134DD" w:rsidRPr="00032EC6">
        <w:t>t</w:t>
      </w:r>
      <w:ins w:id="28" w:author="D" w:date="2018-02-11T16:03:00Z">
        <w:r w:rsidR="006E3E2C">
          <w:t>hat individual's</w:t>
        </w:r>
      </w:ins>
      <w:del w:id="29" w:author="D" w:date="2018-02-11T16:03:00Z">
        <w:r w:rsidR="009134DD" w:rsidRPr="00032EC6" w:rsidDel="006E3E2C">
          <w:delText>heir</w:delText>
        </w:r>
      </w:del>
      <w:r w:rsidR="009134DD" w:rsidRPr="00032EC6">
        <w:t xml:space="preserve"> reproductive effort</w:t>
      </w:r>
      <w:ins w:id="30" w:author="D" w:date="2018-02-11T16:02:00Z">
        <w:r w:rsidR="006E3E2C">
          <w:t>,</w:t>
        </w:r>
      </w:ins>
      <w:r w:rsidR="00D732F0">
        <w:t xml:space="preserve"> compared to social bees in which foragers contribute indirectly through shared fitness</w:t>
      </w:r>
      <w:r w:rsidR="009134DD" w:rsidRPr="00032EC6">
        <w:t xml:space="preserve">. </w:t>
      </w:r>
      <w:r w:rsidR="00EC343D">
        <w:t xml:space="preserve">However, </w:t>
      </w:r>
      <w:r w:rsidR="00D732F0">
        <w:t xml:space="preserve">solitary </w:t>
      </w:r>
      <w:r w:rsidR="00EC343D">
        <w:t xml:space="preserve">bee response to predators could </w:t>
      </w:r>
      <w:r w:rsidR="00D732F0">
        <w:t xml:space="preserve">still </w:t>
      </w:r>
      <w:r w:rsidR="00EC343D">
        <w:t xml:space="preserve">vary greatly depending on a number of </w:t>
      </w:r>
      <w:r w:rsidR="00D732F0">
        <w:t xml:space="preserve">other </w:t>
      </w:r>
      <w:r w:rsidR="00EC343D">
        <w:t xml:space="preserve">factors. </w:t>
      </w:r>
      <w:commentRangeStart w:id="31"/>
      <w:r w:rsidR="00EC343D">
        <w:t>On</w:t>
      </w:r>
      <w:del w:id="32" w:author="D" w:date="2018-02-11T16:04:00Z">
        <w:r w:rsidR="00EC343D" w:rsidDel="006E3E2C">
          <w:delText>e</w:delText>
        </w:r>
      </w:del>
      <w:r w:rsidR="00EC343D">
        <w:t xml:space="preserve"> the one hand, i</w:t>
      </w:r>
      <w:r w:rsidR="008019E3">
        <w:t>f solitary bees are risk averse</w:t>
      </w:r>
      <w:ins w:id="33" w:author="D" w:date="2018-02-11T16:04:00Z">
        <w:r w:rsidR="006E3E2C">
          <w:t>,</w:t>
        </w:r>
      </w:ins>
      <w:r w:rsidR="008019E3">
        <w:t xml:space="preserve"> they should </w:t>
      </w:r>
      <w:r w:rsidR="009134DD" w:rsidRPr="00032EC6">
        <w:t>display pre-landing avoidance behavior</w:t>
      </w:r>
      <w:r w:rsidR="002D278B">
        <w:t xml:space="preserve">s to flower occupying predators </w:t>
      </w:r>
      <w:r w:rsidR="009D3EC5" w:rsidRPr="00032EC6">
        <w:t xml:space="preserve">similar to those of </w:t>
      </w:r>
      <w:r w:rsidR="008019E3">
        <w:t>eu</w:t>
      </w:r>
      <w:r w:rsidR="009D3EC5" w:rsidRPr="00032EC6">
        <w:t>social bees</w:t>
      </w:r>
      <w:r w:rsidR="00D04A55">
        <w:t xml:space="preserve">. </w:t>
      </w:r>
      <w:r w:rsidR="00EC343D">
        <w:t xml:space="preserve">On the other hand, </w:t>
      </w:r>
      <w:r w:rsidR="008019E3">
        <w:t>the impacts of predators</w:t>
      </w:r>
      <w:r w:rsidR="00121B6E">
        <w:t xml:space="preserve"> likely </w:t>
      </w:r>
      <w:r w:rsidR="008019E3">
        <w:t>vary</w:t>
      </w:r>
      <w:r w:rsidR="00121B6E">
        <w:t xml:space="preserve"> based on their </w:t>
      </w:r>
      <w:r w:rsidR="0064015C">
        <w:t xml:space="preserve">predatory </w:t>
      </w:r>
      <w:r w:rsidR="00121B6E">
        <w:t>behavior</w:t>
      </w:r>
      <w:r w:rsidR="008019E3">
        <w:t>. For example</w:t>
      </w:r>
      <w:r w:rsidR="00EC343D">
        <w:t>, v</w:t>
      </w:r>
      <w:r w:rsidR="00D4685C" w:rsidRPr="00032EC6">
        <w:t xml:space="preserve">isually </w:t>
      </w:r>
      <w:r w:rsidR="00121B6E">
        <w:t>cryptic predators should</w:t>
      </w:r>
      <w:r w:rsidR="00D04A55">
        <w:t xml:space="preserve"> only</w:t>
      </w:r>
      <w:r w:rsidR="008019E3">
        <w:t xml:space="preserve"> induce</w:t>
      </w:r>
      <w:r w:rsidR="00D4685C" w:rsidRPr="00032EC6">
        <w:t xml:space="preserve"> </w:t>
      </w:r>
      <w:r w:rsidR="000B72CD" w:rsidRPr="00032EC6">
        <w:t>avoidance</w:t>
      </w:r>
      <w:r w:rsidR="00121B6E">
        <w:t xml:space="preserve"> behaviors in</w:t>
      </w:r>
      <w:r w:rsidR="00D4685C" w:rsidRPr="00032EC6">
        <w:t xml:space="preserve"> bees </w:t>
      </w:r>
      <w:r w:rsidR="00121B6E">
        <w:t xml:space="preserve">that have experienced predation attempts </w:t>
      </w:r>
      <w:r w:rsidR="00B75C3D">
        <w:fldChar w:fldCharType="begin"/>
      </w:r>
      <w:r w:rsidR="00B75C3D">
        <w:instrText xml:space="preserve"> ADDIN EN.CITE &lt;EndNote&gt;&lt;Cite&gt;&lt;Author&gt;Ings&lt;/Author&gt;&lt;Year&gt;2012&lt;/Year&gt;&lt;RecNum&gt;806&lt;/RecNum&gt;&lt;DisplayText&gt;(Ings et al. 2012)&lt;/DisplayText&gt;&lt;record&gt;&lt;rec-number&gt;806&lt;/rec-number&gt;&lt;foreign-keys&gt;&lt;key app="EN" db-id="er5ss0er8pvd2oere26pxpvr2t5avf5eaa2x"&gt;806&lt;/key&gt;&lt;/foreign-keys&gt;&lt;ref-type name="Journal Article"&gt;17&lt;/ref-type&gt;&lt;contributors&gt;&lt;authors&gt;&lt;author&gt;Ings, T. C.&lt;/author&gt;&lt;author&gt;Wang, M. Y.&lt;/author&gt;&lt;author&gt;Chittka, L.&lt;/author&gt;&lt;/authors&gt;&lt;/contributors&gt;&lt;titles&gt;&lt;title&gt;Colour-independent shape recognition of cryptic predators by bumblebees&lt;/title&gt;&lt;secondary-title&gt;Behavioral Ecology and Sociobiology&lt;/secondary-title&gt;&lt;/titles&gt;&lt;periodical&gt;&lt;full-title&gt;Behavioral Ecology and Sociobiology&lt;/full-title&gt;&lt;abbr-1&gt;Behav. Ecol. Sociobiol.&lt;/abbr-1&gt;&lt;abbr-2&gt;Behav Ecol Sociobiol&lt;/abbr-2&gt;&lt;abbr-3&gt;Behavioral Ecology &amp;amp; Sociobiology&lt;/abbr-3&gt;&lt;/periodical&gt;&lt;pages&gt;487-496&lt;/pages&gt;&lt;volume&gt;66&lt;/volume&gt;&lt;number&gt;3&lt;/number&gt;&lt;dates&gt;&lt;year&gt;2012&lt;/year&gt;&lt;pub-dates&gt;&lt;date&gt;Mar&lt;/date&gt;&lt;/pub-dates&gt;&lt;/dates&gt;&lt;isbn&gt;0340-5443&lt;/isbn&gt;&lt;accession-num&gt;WOS:000300248300014&lt;/accession-num&gt;&lt;urls&gt;&lt;related-urls&gt;&lt;url&gt;&amp;lt;Go to ISI&amp;gt;://WOS:000300248300014&lt;/url&gt;&lt;/related-urls&gt;&lt;/urls&gt;&lt;electronic-resource-num&gt;10.1007/s00265-011-1295-y&lt;/electronic-resource-num&gt;&lt;/record&gt;&lt;/Cite&gt;&lt;/EndNote&gt;</w:instrText>
      </w:r>
      <w:r w:rsidR="00B75C3D">
        <w:fldChar w:fldCharType="separate"/>
      </w:r>
      <w:r w:rsidR="00B75C3D">
        <w:rPr>
          <w:noProof/>
        </w:rPr>
        <w:t>(</w:t>
      </w:r>
      <w:hyperlink w:anchor="_ENREF_16" w:tooltip="Ings, 2012 #806" w:history="1">
        <w:r w:rsidR="00350798">
          <w:rPr>
            <w:noProof/>
          </w:rPr>
          <w:t>Ings et al. 2012</w:t>
        </w:r>
      </w:hyperlink>
      <w:r w:rsidR="00B75C3D">
        <w:rPr>
          <w:noProof/>
        </w:rPr>
        <w:t>)</w:t>
      </w:r>
      <w:r w:rsidR="00B75C3D">
        <w:fldChar w:fldCharType="end"/>
      </w:r>
      <w:r w:rsidR="00575C06" w:rsidRPr="00032EC6">
        <w:t>,</w:t>
      </w:r>
      <w:r w:rsidR="00D4685C" w:rsidRPr="00032EC6">
        <w:t xml:space="preserve"> wh</w:t>
      </w:r>
      <w:r w:rsidR="00575C06" w:rsidRPr="00032EC6">
        <w:t>ereas</w:t>
      </w:r>
      <w:r w:rsidR="00D4685C" w:rsidRPr="00032EC6">
        <w:t xml:space="preserve"> obvious </w:t>
      </w:r>
      <w:r w:rsidR="0064015C">
        <w:t>predators</w:t>
      </w:r>
      <w:r w:rsidR="00D4685C" w:rsidRPr="00032EC6">
        <w:t xml:space="preserve"> may reduce the likelihood of visiting a flower regardless of experience</w:t>
      </w:r>
      <w:r w:rsidR="00B75C3D">
        <w:t xml:space="preserve"> </w:t>
      </w:r>
      <w:r w:rsidR="00B75C3D">
        <w:fldChar w:fldCharType="begin"/>
      </w:r>
      <w:r w:rsidR="00B75C3D">
        <w:instrText xml:space="preserve"> ADDIN EN.CITE &lt;EndNote&gt;&lt;Cite&gt;&lt;Author&gt;Dawson&lt;/Author&gt;&lt;Year&gt;2014&lt;/Year&gt;&lt;RecNum&gt;810&lt;/RecNum&gt;&lt;Prefix&gt;but see &lt;/Prefix&gt;&lt;DisplayText&gt;(but see Dawson and Chittka 2014)&lt;/DisplayText&gt;&lt;record&gt;&lt;rec-number&gt;810&lt;/rec-number&gt;&lt;foreign-keys&gt;&lt;key app="EN" db-id="er5ss0er8pvd2oere26pxpvr2t5avf5eaa2x"&gt;810&lt;/key&gt;&lt;/foreign-keys&gt;&lt;ref-type name="Journal Article"&gt;17&lt;/ref-type&gt;&lt;contributors&gt;&lt;authors&gt;&lt;author&gt;Dawson, Erika H.&lt;/author&gt;&lt;author&gt;Chittka, Lars&lt;/author&gt;&lt;/authors&gt;&lt;/contributors&gt;&lt;titles&gt;&lt;title&gt;Bumblebees (Bombus terrestris) use social information as an indicator of safety in dangerous environments&lt;/title&gt;&lt;secondary-title&gt;Proceedings of the Royal Society B-Biological Sciences&lt;/secondary-title&gt;&lt;/titles&gt;&lt;periodical&gt;&lt;full-title&gt;Proceedings Of The Royal Society B-Biological Sciences&lt;/full-title&gt;&lt;abbr-1&gt;Proc. R. Soc. B-Biol. Sci.&lt;/abbr-1&gt;&lt;/periodical&gt;&lt;volume&gt;281&lt;/volume&gt;&lt;number&gt;1785&lt;/number&gt;&lt;dates&gt;&lt;year&gt;2014&lt;/year&gt;&lt;pub-dates&gt;&lt;date&gt;Jun 22&lt;/date&gt;&lt;/pub-dates&gt;&lt;/dates&gt;&lt;isbn&gt;0962-8452&lt;/isbn&gt;&lt;accession-num&gt;WOS:000335812100004&lt;/accession-num&gt;&lt;urls&gt;&lt;related-urls&gt;&lt;url&gt;&amp;lt;Go to ISI&amp;gt;://WOS:000335812100004&lt;/url&gt;&lt;/related-urls&gt;&lt;/urls&gt;&lt;custom7&gt;20133174&lt;/custom7&gt;&lt;electronic-resource-num&gt;10.1098/rspb.2013.3174&lt;/electronic-resource-num&gt;&lt;/record&gt;&lt;/Cite&gt;&lt;/EndNote&gt;</w:instrText>
      </w:r>
      <w:r w:rsidR="00B75C3D">
        <w:fldChar w:fldCharType="separate"/>
      </w:r>
      <w:r w:rsidR="00B75C3D">
        <w:rPr>
          <w:noProof/>
        </w:rPr>
        <w:t>(</w:t>
      </w:r>
      <w:hyperlink w:anchor="_ENREF_6" w:tooltip="Dawson, 2014 #810" w:history="1">
        <w:r w:rsidR="00350798">
          <w:rPr>
            <w:noProof/>
          </w:rPr>
          <w:t>but see Dawson and Chittka 2014</w:t>
        </w:r>
      </w:hyperlink>
      <w:r w:rsidR="00B75C3D">
        <w:rPr>
          <w:noProof/>
        </w:rPr>
        <w:t>)</w:t>
      </w:r>
      <w:r w:rsidR="00B75C3D">
        <w:fldChar w:fldCharType="end"/>
      </w:r>
      <w:r w:rsidR="00D4685C" w:rsidRPr="00032EC6">
        <w:t>.</w:t>
      </w:r>
      <w:commentRangeEnd w:id="31"/>
      <w:r w:rsidR="000A406F">
        <w:rPr>
          <w:rStyle w:val="CommentReference"/>
        </w:rPr>
        <w:commentReference w:id="31"/>
      </w:r>
      <w:r w:rsidR="00D4685C" w:rsidRPr="00032EC6">
        <w:t xml:space="preserve"> </w:t>
      </w:r>
      <w:r w:rsidR="003300CF" w:rsidRPr="00032EC6">
        <w:t>Alternatively</w:t>
      </w:r>
      <w:r w:rsidR="00D4685C" w:rsidRPr="00032EC6">
        <w:t>, if the consequences of not detecting a predator are rarely realized</w:t>
      </w:r>
      <w:r w:rsidR="001D506B" w:rsidRPr="00032EC6">
        <w:t xml:space="preserve"> by foragers</w:t>
      </w:r>
      <w:r w:rsidR="00874D23">
        <w:t xml:space="preserve"> (i.e., an extremely low chance of attack)</w:t>
      </w:r>
      <w:r w:rsidR="00D4685C" w:rsidRPr="00032EC6">
        <w:t xml:space="preserve">, </w:t>
      </w:r>
      <w:commentRangeStart w:id="34"/>
      <w:r w:rsidR="00D4685C" w:rsidRPr="00032EC6">
        <w:t xml:space="preserve">ignoring the </w:t>
      </w:r>
      <w:r w:rsidR="0064015C">
        <w:t xml:space="preserve">predator </w:t>
      </w:r>
      <w:r w:rsidR="00D4685C" w:rsidRPr="00032EC6">
        <w:t>and visiting as many flowers as quickly as possible would maximize a bee’s foraging efficiency</w:t>
      </w:r>
      <w:commentRangeEnd w:id="34"/>
      <w:r w:rsidR="006E2C9B">
        <w:rPr>
          <w:rStyle w:val="CommentReference"/>
        </w:rPr>
        <w:commentReference w:id="34"/>
      </w:r>
      <w:r w:rsidR="00D4685C" w:rsidRPr="00032EC6">
        <w:t xml:space="preserve"> </w:t>
      </w:r>
      <w:r w:rsidR="00B75C3D">
        <w:fldChar w:fldCharType="begin"/>
      </w:r>
      <w:r w:rsidR="00B75C3D">
        <w:instrText xml:space="preserve"> ADDIN EN.CITE &lt;EndNote&gt;&lt;Cite&gt;&lt;Author&gt;Burns&lt;/Author&gt;&lt;Year&gt;2005&lt;/Year&gt;&lt;RecNum&gt;812&lt;/RecNum&gt;&lt;DisplayText&gt;(Burns 2005)&lt;/DisplayText&gt;&lt;record&gt;&lt;rec-number&gt;812&lt;/rec-number&gt;&lt;foreign-keys&gt;&lt;key app="EN" db-id="er5ss0er8pvd2oere26pxpvr2t5avf5eaa2x"&gt;812&lt;/key&gt;&lt;/foreign-keys&gt;&lt;ref-type name="Journal Article"&gt;17&lt;/ref-type&gt;&lt;contributors&gt;&lt;authors&gt;&lt;author&gt;Burns, James G.&lt;/author&gt;&lt;/authors&gt;&lt;/contributors&gt;&lt;titles&gt;&lt;title&gt;Impulsive bees forage better: the advantage of quick, sometimes inaccurate foraging decisions&lt;/title&gt;&lt;secondary-title&gt;Animal Behaviour&lt;/secondary-title&gt;&lt;/titles&gt;&lt;periodical&gt;&lt;full-title&gt;Animal Behaviour&lt;/full-title&gt;&lt;abbr-1&gt;Anim. Behav.&lt;/abbr-1&gt;&lt;abbr-2&gt;Anim Behav&lt;/abbr-2&gt;&lt;/periodical&gt;&lt;pages&gt;e1-e5&lt;/pages&gt;&lt;volume&gt;70&lt;/volume&gt;&lt;number&gt;6&lt;/number&gt;&lt;dates&gt;&lt;year&gt;2005&lt;/year&gt;&lt;pub-dates&gt;&lt;date&gt;December&lt;/date&gt;&lt;/pub-dates&gt;&lt;/dates&gt;&lt;isbn&gt;0003-3472&lt;/isbn&gt;&lt;accession-num&gt;ZOOREC:ZOOR14205028310&lt;/accession-num&gt;&lt;urls&gt;&lt;related-urls&gt;&lt;url&gt;&amp;lt;Go to ISI&amp;gt;://ZOOREC:ZOOR14205028310&lt;/url&gt;&lt;/related-urls&gt;&lt;/urls&gt;&lt;electronic-resource-num&gt;10.1016/j.anbehav.2005.06.002&lt;/electronic-resource-num&gt;&lt;/record&gt;&lt;/Cite&gt;&lt;/EndNote&gt;</w:instrText>
      </w:r>
      <w:r w:rsidR="00B75C3D">
        <w:fldChar w:fldCharType="separate"/>
      </w:r>
      <w:r w:rsidR="00B75C3D">
        <w:rPr>
          <w:noProof/>
        </w:rPr>
        <w:t>(</w:t>
      </w:r>
      <w:hyperlink w:anchor="_ENREF_3" w:tooltip="Burns, 2005 #812" w:history="1">
        <w:r w:rsidR="00350798">
          <w:rPr>
            <w:noProof/>
          </w:rPr>
          <w:t>Burns 2005</w:t>
        </w:r>
      </w:hyperlink>
      <w:r w:rsidR="00B75C3D">
        <w:rPr>
          <w:noProof/>
        </w:rPr>
        <w:t>)</w:t>
      </w:r>
      <w:r w:rsidR="00B75C3D">
        <w:fldChar w:fldCharType="end"/>
      </w:r>
      <w:r w:rsidR="00D4685C" w:rsidRPr="00032EC6">
        <w:t xml:space="preserve">. </w:t>
      </w:r>
      <w:commentRangeStart w:id="35"/>
      <w:r w:rsidR="001E6EF5">
        <w:t>Moreover, while female solitary bees forage for nectar and pollen on flowers, m</w:t>
      </w:r>
      <w:r w:rsidR="00B74DEA">
        <w:t>ales forage mainly for nectar</w:t>
      </w:r>
      <w:ins w:id="36" w:author="D" w:date="2018-02-11T16:05:00Z">
        <w:r w:rsidR="006E3E2C">
          <w:t>,</w:t>
        </w:r>
      </w:ins>
      <w:r w:rsidR="00B74DEA">
        <w:t xml:space="preserve"> which takes less time, enabling males to visit flowers more frequently in </w:t>
      </w:r>
      <w:r w:rsidR="00B74DEA">
        <w:lastRenderedPageBreak/>
        <w:t>search of mates and ultimately leading to differential effects on the pollination of the flowers they visit</w:t>
      </w:r>
      <w:r w:rsidR="001E6EF5">
        <w:t xml:space="preserve"> </w:t>
      </w:r>
      <w:r w:rsidR="001E6EF5">
        <w:fldChar w:fldCharType="begin">
          <w:fldData xml:space="preserve">PEVuZE5vdGU+PENpdGU+PEF1dGhvcj5OZSZhcG9zO2VtYW48L0F1dGhvcj48WWVhcj4yMDA2PC9Z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=
</w:fldData>
        </w:fldChar>
      </w:r>
      <w:r w:rsidR="001E6EF5">
        <w:instrText xml:space="preserve"> ADDIN EN.CITE </w:instrText>
      </w:r>
      <w:r w:rsidR="001E6EF5">
        <w:fldChar w:fldCharType="begin">
          <w:fldData xml:space="preserve">PEVuZE5vdGU+PENpdGU+PEF1dGhvcj5OZSZhcG9zO2VtYW48L0F1dGhvcj48WWVhcj4yMDA2PC9Z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=
</w:fldData>
        </w:fldChar>
      </w:r>
      <w:r w:rsidR="001E6EF5">
        <w:instrText xml:space="preserve"> ADDIN EN.CITE.DATA </w:instrText>
      </w:r>
      <w:r w:rsidR="001E6EF5">
        <w:fldChar w:fldCharType="end"/>
      </w:r>
      <w:r w:rsidR="001E6EF5">
        <w:fldChar w:fldCharType="separate"/>
      </w:r>
      <w:r w:rsidR="001E6EF5">
        <w:rPr>
          <w:noProof/>
        </w:rPr>
        <w:t>(</w:t>
      </w:r>
      <w:hyperlink w:anchor="_ENREF_25" w:tooltip="Ne'eman, 2006 #822" w:history="1">
        <w:r w:rsidR="00350798">
          <w:rPr>
            <w:noProof/>
          </w:rPr>
          <w:t>Ne'eman et al. 2006</w:t>
        </w:r>
      </w:hyperlink>
      <w:r w:rsidR="001E6EF5">
        <w:rPr>
          <w:noProof/>
        </w:rPr>
        <w:t>)</w:t>
      </w:r>
      <w:r w:rsidR="001E6EF5">
        <w:fldChar w:fldCharType="end"/>
      </w:r>
      <w:r w:rsidR="001E6EF5">
        <w:t>.</w:t>
      </w:r>
      <w:commentRangeEnd w:id="35"/>
      <w:r w:rsidR="00D618F5">
        <w:rPr>
          <w:rStyle w:val="CommentReference"/>
        </w:rPr>
        <w:commentReference w:id="35"/>
      </w:r>
      <w:r w:rsidR="00B74DEA">
        <w:t xml:space="preserve"> U</w:t>
      </w:r>
      <w:r w:rsidR="00D4685C" w:rsidRPr="00032EC6">
        <w:t>nderstanding how solitary bees</w:t>
      </w:r>
      <w:r w:rsidR="00EC343D">
        <w:t xml:space="preserve"> </w:t>
      </w:r>
      <w:r w:rsidR="00D4685C" w:rsidRPr="00032EC6">
        <w:t xml:space="preserve">respond to </w:t>
      </w:r>
      <w:r w:rsidR="002D278B">
        <w:t xml:space="preserve">predators </w:t>
      </w:r>
      <w:del w:id="37" w:author="Collin Schwantes" w:date="2018-02-12T20:37:00Z">
        <w:r w:rsidR="002D278B" w:rsidDel="00456BB1">
          <w:delText xml:space="preserve">and </w:delText>
        </w:r>
      </w:del>
      <w:r w:rsidR="002D278B">
        <w:t>in more natural settings</w:t>
      </w:r>
      <w:r w:rsidR="00D4685C" w:rsidRPr="00032EC6">
        <w:t xml:space="preserve"> </w:t>
      </w:r>
      <w:r w:rsidR="00EC343D">
        <w:t xml:space="preserve">would </w:t>
      </w:r>
      <w:del w:id="38" w:author="Collin Schwantes" w:date="2018-02-12T20:37:00Z">
        <w:r w:rsidR="00B74DEA" w:rsidDel="00456BB1">
          <w:delText xml:space="preserve">therefore </w:delText>
        </w:r>
      </w:del>
      <w:r w:rsidR="00D4685C" w:rsidRPr="00032EC6">
        <w:t>provide important insight</w:t>
      </w:r>
      <w:r w:rsidR="00575C06" w:rsidRPr="00032EC6">
        <w:t>s</w:t>
      </w:r>
      <w:ins w:id="39" w:author="D" w:date="2018-02-11T16:05:00Z">
        <w:r w:rsidR="006E3E2C">
          <w:t>,</w:t>
        </w:r>
      </w:ins>
      <w:r w:rsidR="00D4685C" w:rsidRPr="00032EC6">
        <w:t xml:space="preserve"> </w:t>
      </w:r>
      <w:r w:rsidR="00B74DEA">
        <w:t xml:space="preserve">not only </w:t>
      </w:r>
      <w:r w:rsidR="00D4685C" w:rsidRPr="00032EC6">
        <w:t>into bee foraging strategies</w:t>
      </w:r>
      <w:ins w:id="40" w:author="D" w:date="2018-02-11T16:05:00Z">
        <w:r w:rsidR="006E3E2C">
          <w:t>,</w:t>
        </w:r>
      </w:ins>
      <w:r w:rsidR="00D4685C" w:rsidRPr="00032EC6">
        <w:t xml:space="preserve"> </w:t>
      </w:r>
      <w:r w:rsidR="00B74DEA">
        <w:t>but</w:t>
      </w:r>
      <w:r w:rsidR="00D4685C" w:rsidRPr="00032EC6">
        <w:t xml:space="preserve"> </w:t>
      </w:r>
      <w:ins w:id="41" w:author="D" w:date="2018-02-11T16:05:00Z">
        <w:r w:rsidR="006E3E2C">
          <w:t xml:space="preserve">also </w:t>
        </w:r>
      </w:ins>
      <w:r w:rsidR="00D4685C" w:rsidRPr="00032EC6">
        <w:t xml:space="preserve">the resulting intra-community interactions. </w:t>
      </w:r>
    </w:p>
    <w:p w14:paraId="7A3C2C08" w14:textId="4B1F476B" w:rsidR="00D4685C" w:rsidRPr="00032EC6" w:rsidRDefault="00D732F0" w:rsidP="00931942">
      <w:pPr>
        <w:spacing w:line="480" w:lineRule="auto"/>
        <w:ind w:firstLine="720"/>
        <w:contextualSpacing/>
      </w:pPr>
      <w:r>
        <w:t>To test whether a cryptic predator would affect</w:t>
      </w:r>
      <w:r w:rsidR="000867FC">
        <w:t xml:space="preserve"> the fora</w:t>
      </w:r>
      <w:r>
        <w:t>ging behaviors of solitary bees, we experimentally manipulated predators on flowers</w:t>
      </w:r>
      <w:r w:rsidR="001E6EF5">
        <w:t xml:space="preserve"> in an experimental common garden</w:t>
      </w:r>
      <w:r>
        <w:t xml:space="preserve"> and observed freely foraging solitary bee</w:t>
      </w:r>
      <w:r w:rsidR="001E6EF5">
        <w:t xml:space="preserve"> behaviors</w:t>
      </w:r>
      <w:r>
        <w:t>.</w:t>
      </w:r>
      <w:r w:rsidR="000867FC">
        <w:t xml:space="preserve"> The ambush bug,</w:t>
      </w:r>
      <w:ins w:id="42" w:author="D" w:date="2018-02-11T16:06:00Z">
        <w:r w:rsidR="006E3E2C">
          <w:t xml:space="preserve"> </w:t>
        </w:r>
      </w:ins>
      <w:del w:id="43" w:author="D" w:date="2018-02-11T16:06:00Z">
        <w:r w:rsidR="000867FC" w:rsidDel="006E3E2C">
          <w:delText xml:space="preserve"> </w:delText>
        </w:r>
        <w:r w:rsidR="000867FC" w:rsidRPr="00032EC6" w:rsidDel="006E3E2C">
          <w:delText>(</w:delText>
        </w:r>
        <w:r w:rsidR="001E6EF5" w:rsidDel="006E3E2C">
          <w:delText xml:space="preserve">Reduviidae: </w:delText>
        </w:r>
      </w:del>
      <w:r w:rsidR="000867FC" w:rsidRPr="00032EC6">
        <w:rPr>
          <w:i/>
        </w:rPr>
        <w:t>Phymata americana</w:t>
      </w:r>
      <w:r w:rsidR="000867FC" w:rsidRPr="00032EC6">
        <w:t xml:space="preserve"> </w:t>
      </w:r>
      <w:r w:rsidR="000867FC">
        <w:t xml:space="preserve">Melin, </w:t>
      </w:r>
      <w:ins w:id="44" w:author="D" w:date="2018-02-11T16:06:00Z">
        <w:r w:rsidR="006E3E2C">
          <w:t>(Reduviidae</w:t>
        </w:r>
      </w:ins>
      <w:del w:id="45" w:author="D" w:date="2018-02-11T16:06:00Z">
        <w:r w:rsidR="000867FC" w:rsidDel="006E3E2C">
          <w:delText>1930</w:delText>
        </w:r>
      </w:del>
      <w:r w:rsidR="000867FC" w:rsidRPr="00032EC6">
        <w:t>)</w:t>
      </w:r>
      <w:r w:rsidR="000867FC">
        <w:t xml:space="preserve"> is one of the most common predators found on sunflowers across the plains </w:t>
      </w:r>
      <w:r w:rsidR="0073299D">
        <w:t>and attacks</w:t>
      </w:r>
      <w:r w:rsidR="000867FC">
        <w:t xml:space="preserve"> the most common sunflower visitors, solitary long-horned bees</w:t>
      </w:r>
      <w:ins w:id="46" w:author="D" w:date="2018-02-11T16:07:00Z">
        <w:r w:rsidR="006E3E2C">
          <w:t xml:space="preserve">, </w:t>
        </w:r>
      </w:ins>
      <w:del w:id="47" w:author="D" w:date="2018-02-11T16:07:00Z">
        <w:r w:rsidR="000867FC" w:rsidDel="006E3E2C">
          <w:delText xml:space="preserve"> (</w:delText>
        </w:r>
        <w:r w:rsidR="001E6EF5" w:rsidDel="006E3E2C">
          <w:delText xml:space="preserve">Apidae: </w:delText>
        </w:r>
      </w:del>
      <w:r w:rsidR="000867FC" w:rsidRPr="00016AD5">
        <w:rPr>
          <w:i/>
        </w:rPr>
        <w:t xml:space="preserve">Melissodes </w:t>
      </w:r>
      <w:r w:rsidR="000867FC">
        <w:t xml:space="preserve">spp. </w:t>
      </w:r>
      <w:commentRangeStart w:id="48"/>
      <w:r w:rsidR="000867FC" w:rsidRPr="00C97E54">
        <w:t>Latreille</w:t>
      </w:r>
      <w:commentRangeEnd w:id="48"/>
      <w:r w:rsidR="006E3E2C">
        <w:rPr>
          <w:rStyle w:val="CommentReference"/>
        </w:rPr>
        <w:commentReference w:id="48"/>
      </w:r>
      <w:ins w:id="49" w:author="D" w:date="2018-02-11T16:07:00Z">
        <w:r w:rsidR="006E3E2C">
          <w:t xml:space="preserve"> (Apidae</w:t>
        </w:r>
      </w:ins>
      <w:del w:id="50" w:author="D" w:date="2018-02-11T16:07:00Z">
        <w:r w:rsidR="000867FC" w:rsidDel="006E3E2C">
          <w:delText>,</w:delText>
        </w:r>
        <w:r w:rsidR="000867FC" w:rsidRPr="00C97E54" w:rsidDel="006E3E2C">
          <w:delText xml:space="preserve"> 1829</w:delText>
        </w:r>
      </w:del>
      <w:r w:rsidR="0073299D">
        <w:t xml:space="preserve">). To determine </w:t>
      </w:r>
      <w:r>
        <w:t xml:space="preserve">whether ambush bugs would affect </w:t>
      </w:r>
      <w:r w:rsidR="000867FC">
        <w:t>the foraging behavior of long-horned bees we manipulated ambush bug presence on prairie</w:t>
      </w:r>
      <w:r w:rsidR="000867FC" w:rsidRPr="008C19AA">
        <w:t xml:space="preserve"> sunflowers (</w:t>
      </w:r>
      <w:r w:rsidR="000867FC" w:rsidRPr="00121B6E">
        <w:rPr>
          <w:i/>
        </w:rPr>
        <w:t>Helianthus petiolaris</w:t>
      </w:r>
      <w:ins w:id="51" w:author="D" w:date="2018-02-11T16:12:00Z">
        <w:r w:rsidR="00DD2149">
          <w:rPr>
            <w:i/>
          </w:rPr>
          <w:t xml:space="preserve"> </w:t>
        </w:r>
        <w:r w:rsidR="00DD2149">
          <w:t>(Nuttall)</w:t>
        </w:r>
      </w:ins>
      <w:r w:rsidR="000867FC" w:rsidRPr="008C19AA">
        <w:t>, Asteraceae)</w:t>
      </w:r>
      <w:r w:rsidR="000867FC">
        <w:t xml:space="preserve">, and recorded the foraging </w:t>
      </w:r>
      <w:r w:rsidR="008C19AA" w:rsidRPr="008C19AA">
        <w:t xml:space="preserve">behavior of </w:t>
      </w:r>
      <w:r w:rsidR="000867FC">
        <w:t>bees</w:t>
      </w:r>
      <w:r w:rsidR="008C19AA" w:rsidRPr="008C19AA">
        <w:t xml:space="preserve"> </w:t>
      </w:r>
      <w:r w:rsidR="000867FC">
        <w:t xml:space="preserve">while </w:t>
      </w:r>
      <w:r w:rsidR="008C19AA" w:rsidRPr="008C19AA">
        <w:t>visiting</w:t>
      </w:r>
      <w:r w:rsidR="006357F5">
        <w:t xml:space="preserve"> </w:t>
      </w:r>
      <w:r w:rsidR="000867FC">
        <w:t>predator occupied versus control flowers</w:t>
      </w:r>
      <w:r w:rsidR="008C19AA" w:rsidRPr="008C19AA">
        <w:t>.</w:t>
      </w:r>
      <w:r w:rsidR="000867FC">
        <w:t xml:space="preserve"> </w:t>
      </w:r>
      <w:r w:rsidR="001E6EF5">
        <w:t>G</w:t>
      </w:r>
      <w:r w:rsidR="000867FC">
        <w:t>iven that mal</w:t>
      </w:r>
      <w:r>
        <w:t>e and female bees</w:t>
      </w:r>
      <w:r w:rsidR="000867FC">
        <w:t xml:space="preserve"> </w:t>
      </w:r>
      <w:r>
        <w:t xml:space="preserve">exhibit sex-specific foraging behaviors, </w:t>
      </w:r>
      <w:r w:rsidR="000867FC">
        <w:t xml:space="preserve">we also explored sex-specific responses of </w:t>
      </w:r>
      <w:r>
        <w:t xml:space="preserve">foraging </w:t>
      </w:r>
      <w:r w:rsidR="000867FC">
        <w:t>bees to predators.</w:t>
      </w:r>
      <w:r w:rsidR="00D4685C" w:rsidRPr="00032EC6">
        <w:t xml:space="preserve"> </w:t>
      </w:r>
      <w:r w:rsidR="00C4781D">
        <w:t>We predicted that i</w:t>
      </w:r>
      <w:r w:rsidR="00121B6E">
        <w:t xml:space="preserve">f </w:t>
      </w:r>
      <w:r w:rsidR="0073299D">
        <w:t>solitary long-horned</w:t>
      </w:r>
      <w:r w:rsidR="00121B6E">
        <w:t xml:space="preserve"> bees were </w:t>
      </w:r>
      <w:r w:rsidR="00D4685C" w:rsidRPr="00032EC6">
        <w:t xml:space="preserve">risk averse, they </w:t>
      </w:r>
      <w:r w:rsidR="00C4781D">
        <w:t>would</w:t>
      </w:r>
      <w:r w:rsidR="00C4781D" w:rsidRPr="00032EC6">
        <w:t xml:space="preserve"> </w:t>
      </w:r>
      <w:r w:rsidR="00121B6E">
        <w:t>respond</w:t>
      </w:r>
      <w:r w:rsidR="000867FC">
        <w:t xml:space="preserve"> to </w:t>
      </w:r>
      <w:r w:rsidR="00D4685C" w:rsidRPr="00032EC6">
        <w:t>predator</w:t>
      </w:r>
      <w:r w:rsidR="000867FC">
        <w:t>s by modifying their foraging behaviors on predator occupied flowers</w:t>
      </w:r>
      <w:r w:rsidR="00D4685C" w:rsidRPr="00032EC6">
        <w:t xml:space="preserve">. Specifically, </w:t>
      </w:r>
      <w:r w:rsidR="00C141E5" w:rsidRPr="00032EC6">
        <w:t xml:space="preserve">we </w:t>
      </w:r>
      <w:r w:rsidR="00D4685C" w:rsidRPr="00032EC6">
        <w:t>predict</w:t>
      </w:r>
      <w:r w:rsidR="00C141E5" w:rsidRPr="00032EC6">
        <w:t>ed that</w:t>
      </w:r>
      <w:r w:rsidR="00D4685C" w:rsidRPr="00032EC6">
        <w:t xml:space="preserve"> </w:t>
      </w:r>
      <w:r w:rsidR="009D3EC5" w:rsidRPr="00032EC6">
        <w:t>solitary be</w:t>
      </w:r>
      <w:r w:rsidR="00C4781D">
        <w:t>e</w:t>
      </w:r>
      <w:r w:rsidR="009D3EC5" w:rsidRPr="00032EC6">
        <w:t>s w</w:t>
      </w:r>
      <w:r w:rsidR="00C4781D">
        <w:t>ould</w:t>
      </w:r>
      <w:r w:rsidR="00121B6E">
        <w:t xml:space="preserve"> respond </w:t>
      </w:r>
      <w:ins w:id="52" w:author="D" w:date="2018-02-11T16:09:00Z">
        <w:r w:rsidR="006E3E2C">
          <w:t xml:space="preserve">to flowers with predators </w:t>
        </w:r>
      </w:ins>
      <w:r w:rsidR="00C8582D">
        <w:t>by</w:t>
      </w:r>
      <w:r w:rsidR="009D3EC5" w:rsidRPr="00032EC6">
        <w:t xml:space="preserve"> </w:t>
      </w:r>
      <w:r w:rsidR="00C8582D">
        <w:t>1)</w:t>
      </w:r>
      <w:r w:rsidR="00C8582D" w:rsidRPr="00032EC6">
        <w:t xml:space="preserve"> visit</w:t>
      </w:r>
      <w:r w:rsidR="00C8582D">
        <w:t xml:space="preserve">ing </w:t>
      </w:r>
      <w:ins w:id="53" w:author="D" w:date="2018-02-11T16:09:00Z">
        <w:r w:rsidR="006E3E2C">
          <w:t xml:space="preserve">those </w:t>
        </w:r>
      </w:ins>
      <w:r w:rsidR="00C8582D" w:rsidRPr="00032EC6">
        <w:t xml:space="preserve">flowers less frequently, </w:t>
      </w:r>
      <w:r w:rsidR="00C8582D">
        <w:t xml:space="preserve">2) </w:t>
      </w:r>
      <w:r w:rsidR="0073299D" w:rsidRPr="00032EC6">
        <w:t>spend</w:t>
      </w:r>
      <w:r w:rsidR="0073299D">
        <w:t>ing</w:t>
      </w:r>
      <w:r w:rsidR="0073299D" w:rsidRPr="00032EC6">
        <w:t xml:space="preserve"> less time per visit</w:t>
      </w:r>
      <w:del w:id="54" w:author="D" w:date="2018-02-11T16:10:00Z">
        <w:r w:rsidR="0073299D" w:rsidDel="006E3E2C">
          <w:delText xml:space="preserve"> </w:delText>
        </w:r>
      </w:del>
      <w:del w:id="55" w:author="D" w:date="2018-02-11T16:09:00Z">
        <w:r w:rsidR="0073299D" w:rsidDel="006E3E2C">
          <w:delText>than</w:delText>
        </w:r>
      </w:del>
      <w:del w:id="56" w:author="D" w:date="2018-02-11T16:10:00Z">
        <w:r w:rsidR="0073299D" w:rsidDel="006E3E2C">
          <w:delText xml:space="preserve"> on flowers without predators</w:delText>
        </w:r>
      </w:del>
      <w:r w:rsidR="001E6EF5">
        <w:t>,</w:t>
      </w:r>
      <w:r w:rsidR="0073299D">
        <w:t xml:space="preserve"> </w:t>
      </w:r>
      <w:ins w:id="57" w:author="D" w:date="2018-02-11T16:10:00Z">
        <w:r w:rsidR="006E3E2C">
          <w:t xml:space="preserve">and </w:t>
        </w:r>
      </w:ins>
      <w:r w:rsidR="0073299D" w:rsidRPr="00032EC6">
        <w:t xml:space="preserve">3) </w:t>
      </w:r>
      <w:del w:id="58" w:author="D" w:date="2018-02-11T16:10:00Z">
        <w:r w:rsidR="00B74DEA" w:rsidDel="006E3E2C">
          <w:delText xml:space="preserve">and </w:delText>
        </w:r>
      </w:del>
      <w:r w:rsidR="00D4685C" w:rsidRPr="00032EC6">
        <w:t>be</w:t>
      </w:r>
      <w:r w:rsidR="00C8582D">
        <w:t>ing</w:t>
      </w:r>
      <w:r w:rsidR="00D4685C" w:rsidRPr="00032EC6">
        <w:t xml:space="preserve"> less likely to collect pollen and nectar</w:t>
      </w:r>
      <w:r w:rsidR="0073299D">
        <w:t xml:space="preserve"> when visiting</w:t>
      </w:r>
      <w:r w:rsidR="00B74DEA">
        <w:t xml:space="preserve">. In addition, if the cost of male predatory encounters differed from </w:t>
      </w:r>
      <w:ins w:id="59" w:author="D" w:date="2018-02-11T16:11:00Z">
        <w:r w:rsidR="00DD2149">
          <w:t xml:space="preserve">that of </w:t>
        </w:r>
      </w:ins>
      <w:r w:rsidR="00B74DEA">
        <w:t xml:space="preserve">females, we predicted 4) </w:t>
      </w:r>
      <w:commentRangeStart w:id="60"/>
      <w:r w:rsidR="00B74DEA">
        <w:t>males would be more risk-averse</w:t>
      </w:r>
      <w:r w:rsidR="001E6EF5">
        <w:t xml:space="preserve"> </w:t>
      </w:r>
      <w:r w:rsidR="007468B8">
        <w:t xml:space="preserve">and </w:t>
      </w:r>
      <w:r w:rsidR="001E6EF5">
        <w:t xml:space="preserve">exhibit </w:t>
      </w:r>
      <w:r w:rsidR="00B74DEA">
        <w:t>greater</w:t>
      </w:r>
      <w:r w:rsidR="001E6EF5">
        <w:t xml:space="preserve"> behavioral responses to predators</w:t>
      </w:r>
      <w:r w:rsidR="00B74DEA">
        <w:t xml:space="preserve"> than females</w:t>
      </w:r>
      <w:r w:rsidR="0073299D">
        <w:t xml:space="preserve">. </w:t>
      </w:r>
      <w:commentRangeEnd w:id="60"/>
      <w:r w:rsidR="006E3E2C">
        <w:rPr>
          <w:rStyle w:val="CommentReference"/>
        </w:rPr>
        <w:commentReference w:id="60"/>
      </w:r>
    </w:p>
    <w:p w14:paraId="7172304E" w14:textId="77777777" w:rsidR="00C141E5" w:rsidRPr="00032EC6" w:rsidRDefault="00C141E5" w:rsidP="00931942">
      <w:pPr>
        <w:spacing w:line="480" w:lineRule="auto"/>
        <w:contextualSpacing/>
        <w:rPr>
          <w:b/>
        </w:rPr>
      </w:pPr>
    </w:p>
    <w:p w14:paraId="44B414D9" w14:textId="77777777" w:rsidR="00D4685C" w:rsidRPr="00032EC6" w:rsidRDefault="00D4685C" w:rsidP="00931942">
      <w:pPr>
        <w:spacing w:line="480" w:lineRule="auto"/>
        <w:contextualSpacing/>
        <w:rPr>
          <w:b/>
        </w:rPr>
      </w:pPr>
      <w:r w:rsidRPr="00032EC6">
        <w:rPr>
          <w:b/>
        </w:rPr>
        <w:t>Materials and Methods</w:t>
      </w:r>
    </w:p>
    <w:p w14:paraId="7BD737C4" w14:textId="5682E288" w:rsidR="005704B6" w:rsidRDefault="00D4685C" w:rsidP="00F32A56">
      <w:pPr>
        <w:spacing w:line="480" w:lineRule="auto"/>
        <w:ind w:firstLine="720"/>
        <w:contextualSpacing/>
      </w:pPr>
      <w:r w:rsidRPr="00C8582D">
        <w:rPr>
          <w:b/>
        </w:rPr>
        <w:lastRenderedPageBreak/>
        <w:t xml:space="preserve">Study </w:t>
      </w:r>
      <w:proofErr w:type="gramStart"/>
      <w:r w:rsidRPr="00C8582D">
        <w:rPr>
          <w:b/>
        </w:rPr>
        <w:t>system</w:t>
      </w:r>
      <w:r w:rsidRPr="00032EC6">
        <w:rPr>
          <w:i/>
        </w:rPr>
        <w:t xml:space="preserve">  </w:t>
      </w:r>
      <w:r w:rsidRPr="00032EC6">
        <w:t>Sunflowers</w:t>
      </w:r>
      <w:proofErr w:type="gramEnd"/>
      <w:r w:rsidRPr="00032EC6">
        <w:t xml:space="preserve"> </w:t>
      </w:r>
      <w:r w:rsidR="00C4781D">
        <w:t>(</w:t>
      </w:r>
      <w:r w:rsidR="00C4781D" w:rsidRPr="00C8582D">
        <w:rPr>
          <w:i/>
        </w:rPr>
        <w:t>Helianthus</w:t>
      </w:r>
      <w:r w:rsidR="00C4781D">
        <w:t xml:space="preserve"> spp</w:t>
      </w:r>
      <w:ins w:id="61" w:author="D" w:date="2018-02-11T16:12:00Z">
        <w:r w:rsidR="00DD2149">
          <w:t>.</w:t>
        </w:r>
      </w:ins>
      <w:r w:rsidR="00C4781D">
        <w:t xml:space="preserve">, Asteraceae) </w:t>
      </w:r>
      <w:r w:rsidRPr="00032EC6">
        <w:t>are a dominant flo</w:t>
      </w:r>
      <w:r w:rsidR="000867FC">
        <w:t>wer</w:t>
      </w:r>
      <w:r w:rsidRPr="00032EC6">
        <w:t xml:space="preserve"> across the plains of North America and the primary food resource for at least 31 species of bee </w:t>
      </w:r>
      <w:r w:rsidRPr="00032EC6">
        <w:fldChar w:fldCharType="begin" w:fldLock="1"/>
      </w:r>
      <w:r w:rsidRPr="00032EC6">
        <w:instrText>ADDIN CSL_CITATION { "citationItems" : [ { "id" : "ITEM-1", "itemData" : { "author" : [ { "dropping-particle" : "", "family" : "Hurd", "given" : "Paul D", "non-dropping-particle" : "", "parse-names" : false, "suffix" : "" }, { "dropping-particle" : "", "family" : "Laberge", "given" : "Wallace E", "non-dropping-particle" : "", "parse-names" : false, "suffix" : "" }, { "dropping-particle" : "", "family" : "Linsley", "given" : "E. Gorton", "non-dropping-particle" : "", "parse-names" : false, "suffix" : "" } ], "container-title" : "Smithsonian Contributions to Zoology", "id" : "ITEM-1", "issue" : "310", "issued" : { "date-parts" : [ [ "1980" ] ] }, "title" : "Prinicipal sunflower bees of North America with emphasis on the southwestern United States (Hymenoptera: Apoidea)", "type" : "article-journal" }, "uris" : [ "http://www.mendeley.com/documents/?uuid=154870a6-b274-4dc9-bd6b-f72ca02e6df1" ] } ], "mendeley" : { "formattedCitation" : "(Hurd et al. 1980)", "plainTextFormattedCitation" : "(Hurd et al. 1980)", "previouslyFormattedCitation" : "(Hurd et al. 1980)" }, "properties" : { "noteIndex" : 0 }, "schema" : "https://github.com/citation-style-language/schema/raw/master/csl-citation.json" }</w:instrText>
      </w:r>
      <w:r w:rsidRPr="00032EC6">
        <w:fldChar w:fldCharType="separate"/>
      </w:r>
      <w:r w:rsidRPr="00032EC6">
        <w:rPr>
          <w:noProof/>
        </w:rPr>
        <w:t>(Hurd et al. 1980)</w:t>
      </w:r>
      <w:r w:rsidRPr="00032EC6">
        <w:fldChar w:fldCharType="end"/>
      </w:r>
      <w:r w:rsidR="000867FC">
        <w:t>, i</w:t>
      </w:r>
      <w:r w:rsidR="00B74DEA">
        <w:t xml:space="preserve">ncluding many long-horned bees, </w:t>
      </w:r>
      <w:r w:rsidR="00F32A56">
        <w:t>m</w:t>
      </w:r>
      <w:r w:rsidR="00F32A56" w:rsidRPr="00032EC6">
        <w:t>embers of the solitary bee genus</w:t>
      </w:r>
      <w:r w:rsidR="00F32A56" w:rsidRPr="00F32A56">
        <w:rPr>
          <w:i/>
        </w:rPr>
        <w:t xml:space="preserve"> </w:t>
      </w:r>
      <w:r w:rsidR="000867FC" w:rsidRPr="00F32A56">
        <w:rPr>
          <w:i/>
        </w:rPr>
        <w:t>Melissodes</w:t>
      </w:r>
      <w:del w:id="62" w:author="D" w:date="2018-02-11T16:12:00Z">
        <w:r w:rsidR="000867FC" w:rsidRPr="00F32A56" w:rsidDel="00DD2149">
          <w:rPr>
            <w:i/>
          </w:rPr>
          <w:delText xml:space="preserve"> </w:delText>
        </w:r>
        <w:r w:rsidR="000867FC" w:rsidDel="00DD2149">
          <w:delText>spp</w:delText>
        </w:r>
        <w:r w:rsidR="00F32A56" w:rsidDel="00DD2149">
          <w:delText>.</w:delText>
        </w:r>
      </w:del>
      <w:r w:rsidR="00B74DEA">
        <w:t xml:space="preserve">, which often specialize on sunflowers and have specialized morphology and behaviors for collecting asteraceous pollen </w:t>
      </w:r>
      <w:r w:rsidR="00B74DEA">
        <w:fldChar w:fldCharType="begin">
          <w:fldData xml:space="preserve">PEVuZE5vdGU+PENpdGU+PEF1dGhvcj5DYW5lPC9BdXRob3I+PFllYXI+MjAxNzwvWWVhcj48UmVj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</w:fldData>
        </w:fldChar>
      </w:r>
      <w:r w:rsidR="00B74DEA">
        <w:instrText xml:space="preserve"> ADDIN EN.CITE </w:instrText>
      </w:r>
      <w:r w:rsidR="00B74DEA">
        <w:fldChar w:fldCharType="begin">
          <w:fldData xml:space="preserve">PEVuZE5vdGU+PENpdGU+PEF1dGhvcj5DYW5lPC9BdXRob3I+PFllYXI+MjAxNzwvWWVhcj48UmVj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</w:fldData>
        </w:fldChar>
      </w:r>
      <w:r w:rsidR="00B74DEA">
        <w:instrText xml:space="preserve"> ADDIN EN.CITE.DATA </w:instrText>
      </w:r>
      <w:r w:rsidR="00B74DEA">
        <w:fldChar w:fldCharType="end"/>
      </w:r>
      <w:r w:rsidR="00B74DEA">
        <w:fldChar w:fldCharType="separate"/>
      </w:r>
      <w:r w:rsidR="00B74DEA">
        <w:rPr>
          <w:noProof/>
        </w:rPr>
        <w:t>(</w:t>
      </w:r>
      <w:hyperlink w:anchor="_ENREF_27" w:tooltip="Parker, 1981 #819" w:history="1">
        <w:r w:rsidR="00350798">
          <w:rPr>
            <w:noProof/>
          </w:rPr>
          <w:t>Parker et al. 1981</w:t>
        </w:r>
      </w:hyperlink>
      <w:r w:rsidR="00B74DEA">
        <w:rPr>
          <w:noProof/>
        </w:rPr>
        <w:t xml:space="preserve">, </w:t>
      </w:r>
      <w:hyperlink w:anchor="_ENREF_4" w:tooltip="Cane, 2017 #820" w:history="1">
        <w:r w:rsidR="00350798">
          <w:rPr>
            <w:noProof/>
          </w:rPr>
          <w:t>Cane 2017</w:t>
        </w:r>
      </w:hyperlink>
      <w:r w:rsidR="00B74DEA">
        <w:rPr>
          <w:noProof/>
        </w:rPr>
        <w:t>)</w:t>
      </w:r>
      <w:r w:rsidR="00B74DEA">
        <w:fldChar w:fldCharType="end"/>
      </w:r>
      <w:r w:rsidRPr="00032EC6">
        <w:t xml:space="preserve">. The prairie sunflower, </w:t>
      </w:r>
      <w:r w:rsidRPr="00032EC6">
        <w:rPr>
          <w:i/>
        </w:rPr>
        <w:t>Helianthus petiolaris</w:t>
      </w:r>
      <w:del w:id="63" w:author="D" w:date="2018-02-11T16:13:00Z">
        <w:r w:rsidR="00C4781D" w:rsidDel="00DD2149">
          <w:rPr>
            <w:i/>
          </w:rPr>
          <w:delText xml:space="preserve"> </w:delText>
        </w:r>
        <w:r w:rsidR="00C4781D" w:rsidDel="00DD2149">
          <w:delText>(Nuttall</w:delText>
        </w:r>
      </w:del>
      <w:del w:id="64" w:author="D" w:date="2018-02-11T16:12:00Z">
        <w:r w:rsidR="00C4781D" w:rsidDel="00DD2149">
          <w:delText>)</w:delText>
        </w:r>
      </w:del>
      <w:r w:rsidRPr="00032EC6">
        <w:rPr>
          <w:i/>
        </w:rPr>
        <w:t>,</w:t>
      </w:r>
      <w:r w:rsidRPr="00032EC6">
        <w:t xml:space="preserve"> is especially abundant in sandy disturbed soils found throughout urban and rural environments</w:t>
      </w:r>
      <w:r w:rsidR="00B75C3D">
        <w:t xml:space="preserve"> </w:t>
      </w:r>
      <w:r w:rsidR="00B75C3D">
        <w:fldChar w:fldCharType="begin"/>
      </w:r>
      <w:r w:rsidR="00B75C3D">
        <w:instrText xml:space="preserve"> ADDIN EN.CITE &lt;EndNote&gt;&lt;Cite&gt;&lt;Author&gt;Heiser&lt;/Author&gt;&lt;Year&gt;1947&lt;/Year&gt;&lt;RecNum&gt;805&lt;/RecNum&gt;&lt;DisplayText&gt;(Heiser 1947, Hurd et al. 1980)&lt;/DisplayText&gt;&lt;record&gt;&lt;rec-number&gt;805&lt;/rec-number&gt;&lt;foreign-keys&gt;&lt;key app="EN" db-id="er5ss0er8pvd2oere26pxpvr2t5avf5eaa2x"&gt;805&lt;/key&gt;&lt;/foreign-keys&gt;&lt;ref-type name="Journal Article"&gt;17&lt;/ref-type&gt;&lt;contributors&gt;&lt;authors&gt;&lt;author&gt;Heiser, C. B.&lt;/author&gt;&lt;/authors&gt;&lt;/contributors&gt;&lt;titles&gt;&lt;title&gt;HYBRIDIZATION BETWEEN THE SUNFLOWER SPECIES HELIANTHUS-ANNUUS AND H-PETIOLARIS&lt;/title&gt;&lt;secondary-title&gt;Evolution&lt;/secondary-title&gt;&lt;/titles&gt;&lt;periodical&gt;&lt;full-title&gt;Evolution&lt;/full-title&gt;&lt;abbr-1&gt;Evolution&lt;/abbr-1&gt;&lt;abbr-2&gt;Evolution&lt;/abbr-2&gt;&lt;/periodical&gt;&lt;pages&gt;249-262&lt;/pages&gt;&lt;volume&gt;1&lt;/volume&gt;&lt;number&gt;4&lt;/number&gt;&lt;dates&gt;&lt;year&gt;1947&lt;/year&gt;&lt;pub-dates&gt;&lt;date&gt;1947&lt;/date&gt;&lt;/pub-dates&gt;&lt;/dates&gt;&lt;isbn&gt;0014-3820&lt;/isbn&gt;&lt;accession-num&gt;WOS:A1947XW56400003&lt;/accession-num&gt;&lt;urls&gt;&lt;related-urls&gt;&lt;url&gt;&amp;lt;Go to ISI&amp;gt;://WOS:A1947XW56400003&lt;/url&gt;&lt;/related-urls&gt;&lt;/urls&gt;&lt;electronic-resource-num&gt;10.1111/j.1558-5646.1947.tb02722.x&lt;/electronic-resource-num&gt;&lt;/record&gt;&lt;/Cite&gt;&lt;Cite&gt;&lt;Author&gt;Hurd&lt;/Author&gt;&lt;Year&gt;1980&lt;/Year&gt;&lt;RecNum&gt;803&lt;/RecNum&gt;&lt;record&gt;&lt;rec-number&gt;803&lt;/rec-number&gt;&lt;foreign-keys&gt;&lt;key app="EN" db-id="er5ss0er8pvd2oere26pxpvr2t5avf5eaa2x"&gt;803&lt;/key&gt;&lt;/foreign-keys&gt;&lt;ref-type name="Journal Article"&gt;17&lt;/ref-type&gt;&lt;contributors&gt;&lt;authors&gt;&lt;author&gt;Hurd,P. D. &lt;/author&gt;&lt;author&gt;Laberge,W. E.&lt;/author&gt;&lt;author&gt;Linsley, E. G.&lt;/author&gt;&lt;/authors&gt;&lt;/contributors&gt;&lt;titles&gt;&lt;title&gt;Prinicipal sunflower bees of North America with emphasis on the southwestern United States (Hymenoptera: Apoidea)&lt;/title&gt;&lt;secondary-title&gt;Smithsonian Contributions to Zoology&lt;/secondary-title&gt;&lt;/titles&gt;&lt;periodical&gt;&lt;full-title&gt;Smithsonian Contributions to Zoology&lt;/full-title&gt;&lt;abbr-1&gt;Smithson. Contrib. Zool.&lt;/abbr-1&gt;&lt;abbr-2&gt;Smithson Contrib Zool&lt;/abbr-2&gt;&lt;/periodical&gt;&lt;pages&gt;1-158&lt;/pages&gt;&lt;volume&gt;310&lt;/volume&gt;&lt;dates&gt;&lt;year&gt;1980&lt;/year&gt;&lt;/dates&gt;&lt;urls&gt;&lt;/urls&gt;&lt;/record&gt;&lt;/Cite&gt;&lt;/EndNote&gt;</w:instrText>
      </w:r>
      <w:r w:rsidR="00B75C3D">
        <w:fldChar w:fldCharType="separate"/>
      </w:r>
      <w:r w:rsidR="00B75C3D">
        <w:rPr>
          <w:noProof/>
        </w:rPr>
        <w:t>(</w:t>
      </w:r>
      <w:hyperlink w:anchor="_ENREF_11" w:tooltip="Heiser, 1947 #805" w:history="1">
        <w:r w:rsidR="00350798">
          <w:rPr>
            <w:noProof/>
          </w:rPr>
          <w:t>Heiser 1947</w:t>
        </w:r>
      </w:hyperlink>
      <w:r w:rsidR="00B75C3D">
        <w:rPr>
          <w:noProof/>
        </w:rPr>
        <w:t xml:space="preserve">, </w:t>
      </w:r>
      <w:hyperlink w:anchor="_ENREF_13" w:tooltip="Hurd, 1980 #803" w:history="1">
        <w:r w:rsidR="00350798">
          <w:rPr>
            <w:noProof/>
          </w:rPr>
          <w:t>Hurd et al. 1980</w:t>
        </w:r>
      </w:hyperlink>
      <w:r w:rsidR="00B75C3D">
        <w:rPr>
          <w:noProof/>
        </w:rPr>
        <w:t>)</w:t>
      </w:r>
      <w:r w:rsidR="00B75C3D">
        <w:fldChar w:fldCharType="end"/>
      </w:r>
      <w:r w:rsidR="00C4781D">
        <w:t xml:space="preserve"> and a</w:t>
      </w:r>
      <w:r w:rsidRPr="00032EC6">
        <w:t>long roadsides on the plains of Colorado</w:t>
      </w:r>
      <w:r w:rsidR="00F32A56">
        <w:t>, where d</w:t>
      </w:r>
      <w:r w:rsidRPr="00032EC6">
        <w:t xml:space="preserve">ensities </w:t>
      </w:r>
      <w:r w:rsidR="00F32A56">
        <w:t xml:space="preserve">of plants </w:t>
      </w:r>
      <w:r w:rsidRPr="00032EC6">
        <w:t>can be as high as four plants per meter (N</w:t>
      </w:r>
      <w:r w:rsidRPr="00032EC6">
        <w:rPr>
          <w:vertAlign w:val="subscript"/>
        </w:rPr>
        <w:t>transects</w:t>
      </w:r>
      <w:r w:rsidRPr="00032EC6">
        <w:t xml:space="preserve"> = 32, mean</w:t>
      </w:r>
      <w:r w:rsidR="004A5E8E" w:rsidRPr="00032EC6">
        <w:t xml:space="preserve"> ± SE</w:t>
      </w:r>
      <w:r w:rsidRPr="00032EC6">
        <w:t xml:space="preserve"> = 22 </w:t>
      </w:r>
      <w:r w:rsidR="004A5E8E" w:rsidRPr="00032EC6">
        <w:t xml:space="preserve">± 8.96 </w:t>
      </w:r>
      <w:r w:rsidRPr="00032EC6">
        <w:t xml:space="preserve">plants/ 50 m, Schwantes, </w:t>
      </w:r>
      <w:r w:rsidRPr="00F32A56">
        <w:rPr>
          <w:i/>
        </w:rPr>
        <w:t>unpub. data</w:t>
      </w:r>
      <w:r w:rsidRPr="00032EC6">
        <w:t xml:space="preserve">). Each plant has multiple flowers </w:t>
      </w:r>
      <w:r w:rsidR="00036DE0" w:rsidRPr="00032EC6">
        <w:t>borne on</w:t>
      </w:r>
      <w:r w:rsidRPr="00032EC6">
        <w:t xml:space="preserve"> a highly branched stem. </w:t>
      </w:r>
      <w:commentRangeStart w:id="65"/>
      <w:proofErr w:type="gramStart"/>
      <w:r w:rsidRPr="00032EC6">
        <w:t xml:space="preserve">The flowers are used </w:t>
      </w:r>
      <w:r w:rsidR="006357F5">
        <w:t xml:space="preserve">primarily </w:t>
      </w:r>
      <w:r w:rsidRPr="00032EC6">
        <w:t>by foraging bees and other</w:t>
      </w:r>
      <w:r w:rsidR="00BE47C4">
        <w:t xml:space="preserve"> insects that consume </w:t>
      </w:r>
      <w:r w:rsidRPr="00032EC6">
        <w:t xml:space="preserve">floral </w:t>
      </w:r>
      <w:r w:rsidR="00B756AC" w:rsidRPr="00032EC6">
        <w:t xml:space="preserve">nectar </w:t>
      </w:r>
      <w:r w:rsidR="00BE47C4">
        <w:t xml:space="preserve">or </w:t>
      </w:r>
      <w:r w:rsidR="00B756AC" w:rsidRPr="00032EC6">
        <w:t>pollen</w:t>
      </w:r>
      <w:commentRangeEnd w:id="65"/>
      <w:proofErr w:type="gramEnd"/>
      <w:r w:rsidR="00DD2149">
        <w:rPr>
          <w:rStyle w:val="CommentReference"/>
        </w:rPr>
        <w:commentReference w:id="65"/>
      </w:r>
      <w:r w:rsidR="00BE47C4">
        <w:t>.</w:t>
      </w:r>
      <w:r w:rsidR="00E4645C" w:rsidRPr="00E4645C">
        <w:t xml:space="preserve"> </w:t>
      </w:r>
      <w:r w:rsidR="00F32A56">
        <w:t xml:space="preserve">In Colorado, </w:t>
      </w:r>
      <w:r w:rsidR="00E4645C" w:rsidRPr="00032EC6">
        <w:rPr>
          <w:i/>
        </w:rPr>
        <w:t>Melissodes</w:t>
      </w:r>
      <w:r w:rsidR="00F32A56">
        <w:t xml:space="preserve"> are</w:t>
      </w:r>
      <w:r w:rsidR="00E4645C">
        <w:t xml:space="preserve"> the most frequent visitor</w:t>
      </w:r>
      <w:r w:rsidR="00F32A56">
        <w:t>, and in the height of summer, females can be found collecting both nectar and polle</w:t>
      </w:r>
      <w:r w:rsidR="0073299D">
        <w:t>n to provision offspring while males forage</w:t>
      </w:r>
      <w:r w:rsidR="00F32A56">
        <w:t xml:space="preserve"> for nectar </w:t>
      </w:r>
      <w:r w:rsidR="0073299D">
        <w:t>and occur at even higher densities while patrolling</w:t>
      </w:r>
      <w:r w:rsidR="00F32A56">
        <w:t xml:space="preserve"> for potential mates (A. Carper personal observation).</w:t>
      </w:r>
      <w:r w:rsidR="0073299D">
        <w:t xml:space="preserve"> </w:t>
      </w:r>
    </w:p>
    <w:p w14:paraId="4097BB4A" w14:textId="457630C3" w:rsidR="005704B6" w:rsidDel="00DD2149" w:rsidRDefault="00DD2149" w:rsidP="00F32A56">
      <w:pPr>
        <w:spacing w:line="480" w:lineRule="auto"/>
        <w:ind w:firstLine="720"/>
        <w:contextualSpacing/>
        <w:rPr>
          <w:del w:id="66" w:author="D" w:date="2018-02-11T16:13:00Z"/>
        </w:rPr>
      </w:pPr>
      <w:ins w:id="67" w:author="D" w:date="2018-02-11T16:13:00Z">
        <w:r>
          <w:tab/>
        </w:r>
      </w:ins>
    </w:p>
    <w:p w14:paraId="7466970B" w14:textId="6A8AF332" w:rsidR="008114F1" w:rsidRDefault="00700F77" w:rsidP="008114F1">
      <w:pPr>
        <w:spacing w:line="480" w:lineRule="auto"/>
        <w:contextualSpacing/>
      </w:pPr>
      <w:r>
        <w:t xml:space="preserve">In addition to bees, the flowers of </w:t>
      </w:r>
      <w:r w:rsidRPr="00C8582D">
        <w:rPr>
          <w:i/>
        </w:rPr>
        <w:t>H. petiolari</w:t>
      </w:r>
      <w:r>
        <w:rPr>
          <w:i/>
        </w:rPr>
        <w:t xml:space="preserve">s </w:t>
      </w:r>
      <w:r>
        <w:t>in CO are also frequently occupied by the jagged a</w:t>
      </w:r>
      <w:r w:rsidR="00C4781D" w:rsidRPr="00C4781D">
        <w:t xml:space="preserve">mbush bug, </w:t>
      </w:r>
      <w:r w:rsidR="00C4781D" w:rsidRPr="00C8582D">
        <w:rPr>
          <w:i/>
        </w:rPr>
        <w:t xml:space="preserve">Phymata </w:t>
      </w:r>
      <w:proofErr w:type="gramStart"/>
      <w:r w:rsidR="00C4781D" w:rsidRPr="00C8582D">
        <w:rPr>
          <w:i/>
        </w:rPr>
        <w:t>americana</w:t>
      </w:r>
      <w:proofErr w:type="gramEnd"/>
      <w:r>
        <w:t xml:space="preserve">, which can be easily observed on the discs of flowers </w:t>
      </w:r>
      <w:r w:rsidR="00C4781D" w:rsidRPr="00C4781D">
        <w:t>(Figure 1</w:t>
      </w:r>
      <w:r w:rsidR="00D4685C" w:rsidRPr="00032EC6">
        <w:t>). Ambush bugs are common</w:t>
      </w:r>
      <w:r w:rsidR="00585305">
        <w:t>, occurring</w:t>
      </w:r>
      <w:r w:rsidR="00585305" w:rsidRPr="00032EC6">
        <w:t xml:space="preserve"> </w:t>
      </w:r>
      <w:ins w:id="68" w:author="D" w:date="2018-02-11T16:14:00Z">
        <w:r w:rsidR="00DD2149">
          <w:t>on</w:t>
        </w:r>
      </w:ins>
      <w:del w:id="69" w:author="D" w:date="2018-02-11T16:14:00Z">
        <w:r w:rsidR="00585305" w:rsidRPr="00032EC6" w:rsidDel="00DD2149">
          <w:delText xml:space="preserve">at </w:delText>
        </w:r>
      </w:del>
      <w:r w:rsidR="00585305">
        <w:t xml:space="preserve"> roughly </w:t>
      </w:r>
      <w:r w:rsidR="00C8582D">
        <w:t>40</w:t>
      </w:r>
      <w:r w:rsidR="00585305">
        <w:t xml:space="preserve">% of flowering plants </w:t>
      </w:r>
      <w:r w:rsidR="00585305" w:rsidRPr="00032EC6">
        <w:t>in August and September</w:t>
      </w:r>
      <w:r w:rsidR="00585305">
        <w:t xml:space="preserve">, with an average density </w:t>
      </w:r>
      <w:proofErr w:type="gramStart"/>
      <w:r w:rsidR="00585305">
        <w:t xml:space="preserve">of </w:t>
      </w:r>
      <w:r w:rsidR="00585305" w:rsidRPr="00032EC6">
        <w:t xml:space="preserve"> 0.08</w:t>
      </w:r>
      <w:proofErr w:type="gramEnd"/>
      <w:r w:rsidR="00585305" w:rsidRPr="00032EC6">
        <w:t xml:space="preserve"> ± </w:t>
      </w:r>
      <w:r w:rsidR="00585305">
        <w:t xml:space="preserve">0.03 </w:t>
      </w:r>
      <w:r w:rsidR="00585305" w:rsidRPr="00032EC6">
        <w:t>ambush bugs</w:t>
      </w:r>
      <w:r w:rsidR="00585305">
        <w:t xml:space="preserve"> per </w:t>
      </w:r>
      <w:r w:rsidR="00585305" w:rsidRPr="00032EC6">
        <w:t>flower</w:t>
      </w:r>
      <w:r w:rsidR="00585305">
        <w:t xml:space="preserve"> head</w:t>
      </w:r>
      <w:r w:rsidR="00585305" w:rsidRPr="00032EC6">
        <w:t xml:space="preserve"> (N</w:t>
      </w:r>
      <w:r w:rsidR="00585305">
        <w:rPr>
          <w:vertAlign w:val="subscript"/>
        </w:rPr>
        <w:t>transects</w:t>
      </w:r>
      <w:r w:rsidR="00585305">
        <w:t xml:space="preserve"> = 32). They are </w:t>
      </w:r>
      <w:r w:rsidR="00D4685C" w:rsidRPr="00032EC6">
        <w:t>cryptic predators</w:t>
      </w:r>
      <w:r w:rsidR="00585305">
        <w:t xml:space="preserve">, </w:t>
      </w:r>
      <w:r w:rsidR="00585305" w:rsidRPr="00032EC6">
        <w:t>preferentially occu</w:t>
      </w:r>
      <w:r w:rsidR="00BE47C4">
        <w:t>pyi</w:t>
      </w:r>
      <w:r w:rsidR="00585305">
        <w:t>ng</w:t>
      </w:r>
      <w:r w:rsidR="00585305" w:rsidRPr="00032EC6">
        <w:t xml:space="preserve"> yellow flowers</w:t>
      </w:r>
      <w:r w:rsidR="00B75C3D">
        <w:t xml:space="preserve"> </w:t>
      </w:r>
      <w:r w:rsidR="00B75C3D">
        <w:fldChar w:fldCharType="begin"/>
      </w:r>
      <w:r w:rsidR="00B75C3D">
        <w:instrText xml:space="preserve"> ADDIN EN.CITE &lt;EndNote&gt;&lt;Cite&gt;&lt;Author&gt;Greco&lt;/Author&gt;&lt;Year&gt;1994&lt;/Year&gt;&lt;RecNum&gt;802&lt;/RecNum&gt;&lt;DisplayText&gt;(Greco and Kevan 1994)&lt;/DisplayText&gt;&lt;record&gt;&lt;rec-number&gt;802&lt;/rec-number&gt;&lt;foreign-keys&gt;&lt;key app="EN" db-id="er5ss0er8pvd2oere26pxpvr2t5avf5eaa2x"&gt;802&lt;/key&gt;&lt;/foreign-keys&gt;&lt;ref-type name="Journal Article"&gt;17&lt;/ref-type&gt;&lt;contributors&gt;&lt;authors&gt;&lt;author&gt;Greco, C. E.&lt;/author&gt;&lt;author&gt;Kevan, P. G.&lt;/author&gt;&lt;/authors&gt;&lt;/contributors&gt;&lt;titles&gt;&lt;title&gt;CONTRASTING PATCH CHOOSING BY ANTHOPHILOUS AMBUSH PREDATORS - VEGETATION AND FLORAL CUES FOR DECISIONS BY A CRAB SPIDER (MISUMENA-VATIA) AND MALES AND FEMALES OF AN AMBUSH BUG (PHYMATA-AMERICANA)&lt;/title&gt;&lt;secondary-title&gt;Canadian Journal of Zoology-Revue Canadienne De Zoologie&lt;/secondary-title&gt;&lt;/titles&gt;&lt;periodical&gt;&lt;full-title&gt;Canadian Journal of Zoology-Revue Canadienne De Zoologie&lt;/full-title&gt;&lt;/periodical&gt;&lt;pages&gt;1583-1588&lt;/pages&gt;&lt;volume&gt;72&lt;/volume&gt;&lt;number&gt;9&lt;/number&gt;&lt;dates&gt;&lt;year&gt;1994&lt;/year&gt;&lt;pub-dates&gt;&lt;date&gt;Sep&lt;/date&gt;&lt;/pub-dates&gt;&lt;/dates&gt;&lt;isbn&gt;0008-4301&lt;/isbn&gt;&lt;accession-num&gt;WOS:A1994QE43500008&lt;/accession-num&gt;&lt;urls&gt;&lt;related-urls&gt;&lt;url&gt;&amp;lt;Go to ISI&amp;gt;://WOS:A1994QE43500008&lt;/url&gt;&lt;/related-urls&gt;&lt;/urls&gt;&lt;electronic-resource-num&gt;10.1139/z94-210&lt;/electronic-resource-num&gt;&lt;/record&gt;&lt;/Cite&gt;&lt;/EndNote&gt;</w:instrText>
      </w:r>
      <w:r w:rsidR="00B75C3D">
        <w:fldChar w:fldCharType="separate"/>
      </w:r>
      <w:r w:rsidR="00B75C3D">
        <w:rPr>
          <w:noProof/>
        </w:rPr>
        <w:t>(</w:t>
      </w:r>
      <w:hyperlink w:anchor="_ENREF_9" w:tooltip="Greco, 1994 #802" w:history="1">
        <w:r w:rsidR="00350798">
          <w:rPr>
            <w:noProof/>
          </w:rPr>
          <w:t>Greco and Kevan 1994</w:t>
        </w:r>
      </w:hyperlink>
      <w:r w:rsidR="00B75C3D">
        <w:rPr>
          <w:noProof/>
        </w:rPr>
        <w:t>)</w:t>
      </w:r>
      <w:r w:rsidR="00B75C3D">
        <w:fldChar w:fldCharType="end"/>
      </w:r>
      <w:ins w:id="70" w:author="D" w:date="2018-02-11T16:14:00Z">
        <w:r w:rsidR="00DD2149">
          <w:t>,</w:t>
        </w:r>
      </w:ins>
      <w:r w:rsidR="00E242E5">
        <w:t xml:space="preserve"> </w:t>
      </w:r>
      <w:r w:rsidR="00F32A56">
        <w:t>which</w:t>
      </w:r>
      <w:r w:rsidR="00E242E5">
        <w:t xml:space="preserve"> match their bright yellow color</w:t>
      </w:r>
      <w:ins w:id="71" w:author="D" w:date="2018-02-11T16:14:00Z">
        <w:r w:rsidR="00DD2149">
          <w:t>;</w:t>
        </w:r>
      </w:ins>
      <w:del w:id="72" w:author="D" w:date="2018-02-11T16:14:00Z">
        <w:r w:rsidR="00E242E5" w:rsidDel="00DD2149">
          <w:delText>,</w:delText>
        </w:r>
      </w:del>
      <w:r w:rsidR="00025299">
        <w:t xml:space="preserve"> </w:t>
      </w:r>
      <w:r w:rsidR="00F32A56">
        <w:t>a</w:t>
      </w:r>
      <w:r w:rsidR="00585305">
        <w:t xml:space="preserve">re </w:t>
      </w:r>
      <w:r w:rsidR="00D4685C" w:rsidRPr="00032EC6">
        <w:t>capable of capturing prey many times their</w:t>
      </w:r>
      <w:r w:rsidR="00E242E5">
        <w:t xml:space="preserve"> own</w:t>
      </w:r>
      <w:r w:rsidR="00025299">
        <w:t xml:space="preserve"> size</w:t>
      </w:r>
      <w:ins w:id="73" w:author="D" w:date="2018-02-11T16:14:00Z">
        <w:r w:rsidR="00DD2149">
          <w:t>;</w:t>
        </w:r>
      </w:ins>
      <w:del w:id="74" w:author="D" w:date="2018-02-11T16:14:00Z">
        <w:r w:rsidR="00025299" w:rsidDel="00DD2149">
          <w:delText>,</w:delText>
        </w:r>
      </w:del>
      <w:r w:rsidR="00025299">
        <w:t xml:space="preserve"> and have been reported preying on at least</w:t>
      </w:r>
      <w:ins w:id="75" w:author="Collin Schwantes" w:date="2018-02-12T20:45:00Z">
        <w:r w:rsidR="00456BB1">
          <w:t xml:space="preserve"> </w:t>
        </w:r>
      </w:ins>
      <w:r w:rsidR="00025299">
        <w:t xml:space="preserve">18 different species of </w:t>
      </w:r>
      <w:r w:rsidR="00D4685C" w:rsidRPr="00032EC6">
        <w:t>bees</w:t>
      </w:r>
      <w:r w:rsidR="00025299">
        <w:t xml:space="preserve">, including </w:t>
      </w:r>
      <w:r w:rsidR="00025299" w:rsidRPr="00025299">
        <w:rPr>
          <w:i/>
        </w:rPr>
        <w:t>Melissodes</w:t>
      </w:r>
      <w:r w:rsidR="008C7A76" w:rsidRPr="00025299">
        <w:rPr>
          <w:i/>
        </w:rPr>
        <w:t xml:space="preserve"> </w:t>
      </w:r>
      <w:commentRangeStart w:id="76"/>
      <w:r w:rsidR="008C7A76">
        <w:fldChar w:fldCharType="begin">
          <w:fldData xml:space="preserve">PEVuZE5vdGU+PENpdGU+PEF1dGhvcj5CYWxkdWY8L0F1dGhvcj48WWVhcj4xOTQzPC9ZZWFyPjxS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</w:fldData>
        </w:fldChar>
      </w:r>
      <w:r w:rsidR="00025299">
        <w:instrText xml:space="preserve"> ADDIN EN.CITE </w:instrText>
      </w:r>
      <w:r w:rsidR="00025299">
        <w:fldChar w:fldCharType="begin">
          <w:fldData xml:space="preserve">PEVuZE5vdGU+PENpdGU+PEF1dGhvcj5CYWxkdWY8L0F1dGhvcj48WWVhcj4xOTQzPC9ZZWFyPjxS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</w:fldData>
        </w:fldChar>
      </w:r>
      <w:r w:rsidR="00025299">
        <w:instrText xml:space="preserve"> ADDIN EN.CITE.DATA </w:instrText>
      </w:r>
      <w:r w:rsidR="00025299">
        <w:fldChar w:fldCharType="end"/>
      </w:r>
      <w:r w:rsidR="008C7A76">
        <w:fldChar w:fldCharType="separate"/>
      </w:r>
      <w:r w:rsidR="00025299">
        <w:rPr>
          <w:noProof/>
        </w:rPr>
        <w:t>(</w:t>
      </w:r>
      <w:hyperlink w:anchor="_ENREF_2" w:tooltip="Balduf, 1943 #792" w:history="1">
        <w:r w:rsidR="00350798">
          <w:rPr>
            <w:noProof/>
          </w:rPr>
          <w:t>Balduf 1943</w:t>
        </w:r>
      </w:hyperlink>
      <w:r w:rsidR="00025299">
        <w:rPr>
          <w:noProof/>
        </w:rPr>
        <w:t xml:space="preserve">, </w:t>
      </w:r>
      <w:hyperlink w:anchor="_ENREF_22" w:tooltip="Mason, 1977 #794" w:history="1">
        <w:r w:rsidR="00350798">
          <w:rPr>
            <w:noProof/>
          </w:rPr>
          <w:t>Mason 1977</w:t>
        </w:r>
      </w:hyperlink>
      <w:r w:rsidR="00025299">
        <w:rPr>
          <w:noProof/>
        </w:rPr>
        <w:t xml:space="preserve">, </w:t>
      </w:r>
      <w:hyperlink w:anchor="_ENREF_8" w:tooltip="Elliott, 1994 #797" w:history="1">
        <w:r w:rsidR="00350798">
          <w:rPr>
            <w:noProof/>
          </w:rPr>
          <w:t>Elliott and Elliott 1994, Supplementary Videos 1 and 2</w:t>
        </w:r>
      </w:hyperlink>
      <w:r w:rsidR="00025299">
        <w:rPr>
          <w:noProof/>
        </w:rPr>
        <w:t>)</w:t>
      </w:r>
      <w:r w:rsidR="008C7A76">
        <w:fldChar w:fldCharType="end"/>
      </w:r>
      <w:commentRangeEnd w:id="76"/>
      <w:r w:rsidR="00025299">
        <w:rPr>
          <w:rStyle w:val="CommentReference"/>
        </w:rPr>
        <w:commentReference w:id="76"/>
      </w:r>
      <w:r w:rsidR="00D4685C" w:rsidRPr="00032EC6">
        <w:t>.</w:t>
      </w:r>
      <w:r w:rsidR="00BE47C4">
        <w:t xml:space="preserve"> </w:t>
      </w:r>
      <w:commentRangeStart w:id="77"/>
      <w:r w:rsidR="008114F1">
        <w:t>Moreover</w:t>
      </w:r>
      <w:commentRangeEnd w:id="77"/>
      <w:r w:rsidR="00DD2149">
        <w:rPr>
          <w:rStyle w:val="CommentReference"/>
        </w:rPr>
        <w:commentReference w:id="77"/>
      </w:r>
      <w:r w:rsidR="008114F1">
        <w:t xml:space="preserve">, ambush bugs also consume nectar from the flowers </w:t>
      </w:r>
      <w:ins w:id="78" w:author="D" w:date="2018-02-11T16:15:00Z">
        <w:r w:rsidR="00DD2149">
          <w:t xml:space="preserve">on which </w:t>
        </w:r>
      </w:ins>
      <w:r w:rsidR="008114F1">
        <w:t>they hunt</w:t>
      </w:r>
      <w:del w:id="79" w:author="D" w:date="2018-02-11T16:15:00Z">
        <w:r w:rsidR="008114F1" w:rsidDel="00DD2149">
          <w:delText xml:space="preserve"> on</w:delText>
        </w:r>
      </w:del>
      <w:r w:rsidR="008114F1">
        <w:t xml:space="preserve">, allowing </w:t>
      </w:r>
      <w:r w:rsidR="008114F1">
        <w:lastRenderedPageBreak/>
        <w:t xml:space="preserve">them to survive longer periods of time without prey </w:t>
      </w:r>
      <w:r w:rsidR="008114F1">
        <w:fldChar w:fldCharType="begin"/>
      </w:r>
      <w:r w:rsidR="008114F1">
        <w:instrText xml:space="preserve"> ADDIN EN.CITE &lt;EndNote&gt;&lt;Cite&gt;&lt;Author&gt;Yong&lt;/Author&gt;&lt;Year&gt;2003&lt;/Year&gt;&lt;RecNum&gt;818&lt;/RecNum&gt;&lt;DisplayText&gt;(Yong 2003)&lt;/DisplayText&gt;&lt;record&gt;&lt;rec-number&gt;818&lt;/rec-number&gt;&lt;foreign-keys&gt;&lt;key app="EN" db-id="er5ss0er8pvd2oere26pxpvr2t5avf5eaa2x"&gt;818&lt;/key&gt;&lt;/foreign-keys&gt;&lt;ref-type name="Journal Article"&gt;17&lt;/ref-type&gt;&lt;contributors&gt;&lt;authors&gt;&lt;author&gt;Yong, T. H.&lt;/author&gt;&lt;/authors&gt;&lt;/contributors&gt;&lt;titles&gt;&lt;title&gt;Nectar-feeding by a predatory ambush bug (Heteroptera : Phymatidae) that hunts on flowers&lt;/title&gt;&lt;secondary-title&gt;Annals of the Entomological Society of America&lt;/secondary-title&gt;&lt;/titles&gt;&lt;periodical&gt;&lt;full-title&gt;Annals of the Entomological Society of America&lt;/full-title&gt;&lt;abbr-1&gt;Ann. Entomol. Soc. Am.&lt;/abbr-1&gt;&lt;abbr-2&gt;Ann Entomol Soc Am&lt;/abbr-2&gt;&lt;/periodical&gt;&lt;pages&gt;643-651&lt;/pages&gt;&lt;volume&gt;96&lt;/volume&gt;&lt;number&gt;5&lt;/number&gt;&lt;dates&gt;&lt;year&gt;2003&lt;/year&gt;&lt;pub-dates&gt;&lt;date&gt;Sep&lt;/date&gt;&lt;/pub-dates&gt;&lt;/dates&gt;&lt;isbn&gt;0013-8746&lt;/isbn&gt;&lt;accession-num&gt;WOS:000185580100006&lt;/accession-num&gt;&lt;urls&gt;&lt;related-urls&gt;&lt;url&gt;&amp;lt;Go to ISI&amp;gt;://WOS:000185580100006&lt;/url&gt;&lt;/related-urls&gt;&lt;/urls&gt;&lt;electronic-resource-num&gt;10.1603/0013-8746(2003)096[0643:nbapab]2.0.co;2&lt;/electronic-resource-num&gt;&lt;/record&gt;&lt;/Cite&gt;&lt;/EndNote&gt;</w:instrText>
      </w:r>
      <w:r w:rsidR="008114F1">
        <w:fldChar w:fldCharType="separate"/>
      </w:r>
      <w:r w:rsidR="008114F1">
        <w:rPr>
          <w:noProof/>
        </w:rPr>
        <w:t>(</w:t>
      </w:r>
      <w:hyperlink w:anchor="_ENREF_35" w:tooltip="Yong, 2003 #818" w:history="1">
        <w:r w:rsidR="00350798">
          <w:rPr>
            <w:noProof/>
          </w:rPr>
          <w:t>Yong 2003</w:t>
        </w:r>
      </w:hyperlink>
      <w:r w:rsidR="008114F1">
        <w:rPr>
          <w:noProof/>
        </w:rPr>
        <w:t>)</w:t>
      </w:r>
      <w:r w:rsidR="008114F1">
        <w:fldChar w:fldCharType="end"/>
      </w:r>
      <w:r w:rsidR="008114F1">
        <w:t xml:space="preserve">, and enabling them to be very effective sit-and-wait predators. </w:t>
      </w:r>
    </w:p>
    <w:p w14:paraId="09585428" w14:textId="7A4CA81E" w:rsidR="00D4685C" w:rsidRPr="00032EC6" w:rsidRDefault="00D4685C" w:rsidP="008114F1">
      <w:pPr>
        <w:spacing w:line="480" w:lineRule="auto"/>
        <w:ind w:firstLine="720"/>
        <w:contextualSpacing/>
      </w:pPr>
    </w:p>
    <w:p w14:paraId="1CA1388F" w14:textId="2A040CFB" w:rsidR="00D4685C" w:rsidRPr="00032EC6" w:rsidRDefault="00D4685C" w:rsidP="00931942">
      <w:pPr>
        <w:spacing w:line="480" w:lineRule="auto"/>
        <w:ind w:firstLine="720"/>
        <w:contextualSpacing/>
        <w:rPr>
          <w:i/>
        </w:rPr>
      </w:pPr>
      <w:r w:rsidRPr="00C8582D">
        <w:rPr>
          <w:b/>
        </w:rPr>
        <w:t xml:space="preserve">Common </w:t>
      </w:r>
      <w:proofErr w:type="gramStart"/>
      <w:r w:rsidRPr="00C8582D">
        <w:rPr>
          <w:b/>
        </w:rPr>
        <w:t>Garden</w:t>
      </w:r>
      <w:r w:rsidRPr="00032EC6">
        <w:rPr>
          <w:i/>
        </w:rPr>
        <w:t xml:space="preserve">  </w:t>
      </w:r>
      <w:r w:rsidR="005D4F62">
        <w:t>We</w:t>
      </w:r>
      <w:proofErr w:type="gramEnd"/>
      <w:r w:rsidR="005D4F62">
        <w:t xml:space="preserve"> conducted th</w:t>
      </w:r>
      <w:r w:rsidR="00F32A56">
        <w:t>is</w:t>
      </w:r>
      <w:r w:rsidR="005D4F62">
        <w:t xml:space="preserve"> experiment and all observations in a common garden of </w:t>
      </w:r>
      <w:r w:rsidR="00B756AC" w:rsidRPr="00032EC6">
        <w:rPr>
          <w:i/>
        </w:rPr>
        <w:t>Helianthus petiolaris</w:t>
      </w:r>
      <w:r w:rsidR="00CE1CD6">
        <w:t xml:space="preserve"> </w:t>
      </w:r>
      <w:r w:rsidR="005D4F62" w:rsidRPr="00032EC6">
        <w:t>at the University of Colorado’s 30</w:t>
      </w:r>
      <w:r w:rsidR="005D4F62" w:rsidRPr="00032EC6">
        <w:rPr>
          <w:vertAlign w:val="superscript"/>
        </w:rPr>
        <w:t>th</w:t>
      </w:r>
      <w:r w:rsidR="005D4F62" w:rsidRPr="00032EC6">
        <w:t xml:space="preserve"> </w:t>
      </w:r>
      <w:r w:rsidR="00B74DEA">
        <w:t>S</w:t>
      </w:r>
      <w:r w:rsidR="005D4F62" w:rsidRPr="00032EC6">
        <w:t>treet greenhouse (Boulder, Colorado, USA).</w:t>
      </w:r>
      <w:r w:rsidR="005D4F62">
        <w:t xml:space="preserve"> Plants </w:t>
      </w:r>
      <w:r w:rsidR="00B756AC" w:rsidRPr="00032EC6">
        <w:t>were grown</w:t>
      </w:r>
      <w:r w:rsidRPr="00032EC6">
        <w:t xml:space="preserve"> from seeds collected from </w:t>
      </w:r>
      <w:r w:rsidR="00D254D2">
        <w:t xml:space="preserve">wild plants growing in </w:t>
      </w:r>
      <w:r w:rsidRPr="00032EC6">
        <w:t>32 sites across eastern Colorado during September of 2013. See</w:t>
      </w:r>
      <w:r w:rsidR="0073299D">
        <w:t xml:space="preserve">ds from all sites were </w:t>
      </w:r>
      <w:r w:rsidRPr="00032EC6">
        <w:t xml:space="preserve">mixed before storage to reduce any impacts of local phenotypes. In March of 2014, </w:t>
      </w:r>
      <w:r w:rsidR="00B756AC" w:rsidRPr="00032EC6">
        <w:t xml:space="preserve">seeds were </w:t>
      </w:r>
      <w:r w:rsidRPr="00032EC6">
        <w:t xml:space="preserve">germinated in petri dishes </w:t>
      </w:r>
      <w:r w:rsidR="005D4F62">
        <w:t xml:space="preserve">and </w:t>
      </w:r>
      <w:r w:rsidRPr="00032EC6">
        <w:t xml:space="preserve">then planted </w:t>
      </w:r>
      <w:r w:rsidR="00D254D2">
        <w:t xml:space="preserve">in </w:t>
      </w:r>
      <w:r w:rsidR="00D254D2" w:rsidRPr="00032EC6">
        <w:t xml:space="preserve">groups of five seedlings </w:t>
      </w:r>
      <w:r w:rsidR="00B756AC" w:rsidRPr="00032EC6">
        <w:t xml:space="preserve">into </w:t>
      </w:r>
      <w:r w:rsidR="00D254D2" w:rsidRPr="00032EC6">
        <w:t xml:space="preserve">10cm x 10cm </w:t>
      </w:r>
      <w:r w:rsidR="00B756AC" w:rsidRPr="00032EC6">
        <w:t>pots in</w:t>
      </w:r>
      <w:r w:rsidR="00D254D2">
        <w:t xml:space="preserve"> </w:t>
      </w:r>
      <w:r w:rsidR="005D4F62">
        <w:t>the</w:t>
      </w:r>
      <w:r w:rsidRPr="00032EC6">
        <w:t xml:space="preserve"> greenhouse. In May, </w:t>
      </w:r>
      <w:r w:rsidR="003B1032" w:rsidRPr="00032EC6">
        <w:t xml:space="preserve">individual </w:t>
      </w:r>
      <w:r w:rsidRPr="00032EC6">
        <w:t>sunflowers</w:t>
      </w:r>
      <w:r w:rsidR="00575C06" w:rsidRPr="00032EC6">
        <w:t xml:space="preserve"> were</w:t>
      </w:r>
      <w:r w:rsidRPr="00032EC6">
        <w:t xml:space="preserve"> </w:t>
      </w:r>
      <w:r w:rsidR="00B756AC" w:rsidRPr="00032EC6">
        <w:t xml:space="preserve">transplanted </w:t>
      </w:r>
      <w:r w:rsidRPr="00032EC6">
        <w:t>into outdoor flowerbeds</w:t>
      </w:r>
      <w:r w:rsidR="007468B8">
        <w:t>, spaced</w:t>
      </w:r>
      <w:r w:rsidRPr="00032EC6">
        <w:t xml:space="preserve"> 60 cm apart </w:t>
      </w:r>
      <w:r w:rsidR="00D254D2">
        <w:t>to mim</w:t>
      </w:r>
      <w:r w:rsidR="005D4F62">
        <w:t xml:space="preserve">ic natural plant </w:t>
      </w:r>
      <w:r w:rsidR="007468B8">
        <w:t xml:space="preserve">densities, and </w:t>
      </w:r>
      <w:r w:rsidRPr="00032EC6">
        <w:t xml:space="preserve">watered regularly throughout the summer. </w:t>
      </w:r>
      <w:del w:id="80" w:author="Collin Schwantes" w:date="2018-02-12T20:46:00Z">
        <w:r w:rsidR="00F32A56" w:rsidDel="00D23311">
          <w:delText xml:space="preserve">We allowed </w:delText>
        </w:r>
      </w:del>
      <w:ins w:id="81" w:author="Collin Schwantes" w:date="2018-02-12T20:46:00Z">
        <w:r w:rsidR="00D23311">
          <w:t>P</w:t>
        </w:r>
      </w:ins>
      <w:del w:id="82" w:author="Collin Schwantes" w:date="2018-02-12T20:46:00Z">
        <w:r w:rsidR="00F32A56" w:rsidDel="00D23311">
          <w:delText>p</w:delText>
        </w:r>
      </w:del>
      <w:r w:rsidR="00D254D2">
        <w:t>lants</w:t>
      </w:r>
      <w:r w:rsidRPr="00032EC6">
        <w:t xml:space="preserve"> </w:t>
      </w:r>
      <w:del w:id="83" w:author="Collin Schwantes" w:date="2018-02-12T20:55:00Z">
        <w:r w:rsidR="00F32A56" w:rsidDel="00D23311">
          <w:delText>to</w:delText>
        </w:r>
        <w:r w:rsidR="007468B8" w:rsidDel="00D23311">
          <w:delText xml:space="preserve"> </w:delText>
        </w:r>
      </w:del>
      <w:r w:rsidR="007468B8">
        <w:t>bloom</w:t>
      </w:r>
      <w:ins w:id="84" w:author="Collin Schwantes" w:date="2018-02-12T20:46:00Z">
        <w:r w:rsidR="00D23311">
          <w:t>ed</w:t>
        </w:r>
      </w:ins>
      <w:r w:rsidR="007468B8">
        <w:t xml:space="preserve"> for two weeks prior to</w:t>
      </w:r>
      <w:r w:rsidRPr="00032EC6">
        <w:t xml:space="preserve"> </w:t>
      </w:r>
      <w:r w:rsidR="00F32A56">
        <w:t xml:space="preserve">experimental </w:t>
      </w:r>
      <w:r w:rsidR="007468B8">
        <w:t>trials</w:t>
      </w:r>
      <w:r w:rsidRPr="00032EC6">
        <w:t xml:space="preserve"> </w:t>
      </w:r>
      <w:r w:rsidR="00F32A56">
        <w:t xml:space="preserve">to insure they were attractive to local bees </w:t>
      </w:r>
      <w:r w:rsidRPr="00032EC6">
        <w:t xml:space="preserve">and </w:t>
      </w:r>
      <w:del w:id="85" w:author="Collin Schwantes" w:date="2018-02-12T20:46:00Z">
        <w:r w:rsidR="007468B8" w:rsidDel="00D23311">
          <w:delText xml:space="preserve">allowed them to </w:delText>
        </w:r>
      </w:del>
      <w:r w:rsidR="007468B8">
        <w:t>continue</w:t>
      </w:r>
      <w:ins w:id="86" w:author="Collin Schwantes" w:date="2018-02-12T20:46:00Z">
        <w:r w:rsidR="00D23311">
          <w:t>d</w:t>
        </w:r>
      </w:ins>
      <w:r w:rsidRPr="00032EC6">
        <w:t xml:space="preserve"> to bloom several weeks after the trials ended. Before the experiments took place, no predator</w:t>
      </w:r>
      <w:r w:rsidR="00F32A56">
        <w:t>s</w:t>
      </w:r>
      <w:r w:rsidRPr="00032EC6">
        <w:t xml:space="preserve"> w</w:t>
      </w:r>
      <w:r w:rsidR="00F32A56">
        <w:t>ere</w:t>
      </w:r>
      <w:r w:rsidRPr="00032EC6">
        <w:t xml:space="preserve"> observed </w:t>
      </w:r>
      <w:r w:rsidR="00F32A56">
        <w:t>on any experimental plants</w:t>
      </w:r>
      <w:r w:rsidRPr="00032EC6">
        <w:t>.</w:t>
      </w:r>
    </w:p>
    <w:p w14:paraId="032137DB" w14:textId="3F0C77A4" w:rsidR="0071213E" w:rsidRPr="00032EC6" w:rsidRDefault="00D4685C" w:rsidP="00931942">
      <w:pPr>
        <w:spacing w:line="480" w:lineRule="auto"/>
        <w:ind w:firstLine="720"/>
        <w:contextualSpacing/>
      </w:pPr>
      <w:r w:rsidRPr="00C8582D">
        <w:rPr>
          <w:b/>
        </w:rPr>
        <w:t xml:space="preserve">Experimental </w:t>
      </w:r>
      <w:proofErr w:type="gramStart"/>
      <w:r w:rsidRPr="00C8582D">
        <w:rPr>
          <w:b/>
        </w:rPr>
        <w:t>design</w:t>
      </w:r>
      <w:r w:rsidRPr="00032EC6">
        <w:t xml:space="preserve">  To</w:t>
      </w:r>
      <w:proofErr w:type="gramEnd"/>
      <w:r w:rsidRPr="00032EC6">
        <w:t xml:space="preserve"> determine how foraging bees respond</w:t>
      </w:r>
      <w:r w:rsidR="00D254D2">
        <w:t>ed</w:t>
      </w:r>
      <w:r w:rsidRPr="00032EC6">
        <w:t xml:space="preserve"> to</w:t>
      </w:r>
      <w:r w:rsidR="00F32A56">
        <w:t xml:space="preserve"> a</w:t>
      </w:r>
      <w:r w:rsidR="005D4F62">
        <w:t>mbush bug</w:t>
      </w:r>
      <w:r w:rsidR="007A3169">
        <w:t>s</w:t>
      </w:r>
      <w:ins w:id="87" w:author="D" w:date="2018-02-11T16:16:00Z">
        <w:r w:rsidR="00DD2149">
          <w:t>,</w:t>
        </w:r>
      </w:ins>
      <w:r w:rsidR="007A3169">
        <w:t xml:space="preserve"> w</w:t>
      </w:r>
      <w:r w:rsidR="007468B8">
        <w:t>e manipulated their presence on</w:t>
      </w:r>
      <w:r w:rsidR="007A3169">
        <w:t xml:space="preserve"> individual </w:t>
      </w:r>
      <w:r w:rsidRPr="00032EC6">
        <w:t>sunflower</w:t>
      </w:r>
      <w:r w:rsidR="007A3169">
        <w:t xml:space="preserve"> inflorescences</w:t>
      </w:r>
      <w:r w:rsidR="005D4F62">
        <w:t>.</w:t>
      </w:r>
      <w:r w:rsidRPr="00032EC6">
        <w:t xml:space="preserve"> </w:t>
      </w:r>
      <w:r w:rsidR="00B756AC" w:rsidRPr="00032EC6">
        <w:t xml:space="preserve">We </w:t>
      </w:r>
      <w:r w:rsidRPr="00032EC6">
        <w:t>implemented</w:t>
      </w:r>
      <w:r w:rsidR="007468B8">
        <w:t xml:space="preserve"> a</w:t>
      </w:r>
      <w:r w:rsidR="0071213E" w:rsidRPr="00032EC6">
        <w:t xml:space="preserve"> matched-pair</w:t>
      </w:r>
      <w:r w:rsidRPr="00032EC6">
        <w:t xml:space="preserve"> design with paired observations of occupied and unoccupied flowers on three consecutive days. </w:t>
      </w:r>
      <w:ins w:id="88" w:author="D" w:date="2018-02-11T16:17:00Z">
        <w:r w:rsidR="00DD2149">
          <w:t>W</w:t>
        </w:r>
      </w:ins>
      <w:del w:id="89" w:author="D" w:date="2018-02-11T16:17:00Z">
        <w:r w:rsidR="00B61B94" w:rsidDel="00DD2149">
          <w:delText>Given that w</w:delText>
        </w:r>
      </w:del>
      <w:r w:rsidR="00B61B94">
        <w:t>e use</w:t>
      </w:r>
      <w:r w:rsidR="0073299D">
        <w:t>d</w:t>
      </w:r>
      <w:r w:rsidR="00B61B94">
        <w:t xml:space="preserve"> two DSLR cameras </w:t>
      </w:r>
      <w:del w:id="90" w:author="Collin Schwantes" w:date="2018-02-12T20:56:00Z">
        <w:r w:rsidR="00B61B94" w:rsidDel="004A0D35">
          <w:delText xml:space="preserve">for </w:delText>
        </w:r>
      </w:del>
      <w:ins w:id="91" w:author="Collin Schwantes" w:date="2018-02-12T20:56:00Z">
        <w:r w:rsidR="004A0D35">
          <w:t xml:space="preserve">to </w:t>
        </w:r>
      </w:ins>
      <w:r w:rsidR="00B61B94">
        <w:t>record</w:t>
      </w:r>
      <w:del w:id="92" w:author="Collin Schwantes" w:date="2018-02-12T20:56:00Z">
        <w:r w:rsidR="00B61B94" w:rsidDel="004A0D35">
          <w:delText>ing</w:delText>
        </w:r>
      </w:del>
      <w:r w:rsidR="00B61B94">
        <w:t xml:space="preserve"> </w:t>
      </w:r>
      <w:ins w:id="93" w:author="Collin Schwantes" w:date="2018-02-12T20:56:00Z">
        <w:r w:rsidR="004A0D35">
          <w:t xml:space="preserve">paired </w:t>
        </w:r>
      </w:ins>
      <w:r w:rsidR="00B61B94">
        <w:t>observations (see below)</w:t>
      </w:r>
      <w:ins w:id="94" w:author="Collin Schwantes" w:date="2018-02-12T20:56:00Z">
        <w:r w:rsidR="004A0D35">
          <w:t xml:space="preserve">. </w:t>
        </w:r>
      </w:ins>
      <w:del w:id="95" w:author="Collin Schwantes" w:date="2018-02-12T20:56:00Z">
        <w:r w:rsidR="00B61B94" w:rsidDel="004A0D35">
          <w:delText xml:space="preserve">, </w:delText>
        </w:r>
      </w:del>
      <w:ins w:id="96" w:author="D" w:date="2018-02-11T16:17:00Z">
        <w:del w:id="97" w:author="Collin Schwantes" w:date="2018-02-12T20:56:00Z">
          <w:r w:rsidR="00DD2149" w:rsidDel="004A0D35">
            <w:delText xml:space="preserve">and </w:delText>
          </w:r>
        </w:del>
      </w:ins>
      <w:ins w:id="98" w:author="Collin Schwantes" w:date="2018-02-12T20:56:00Z">
        <w:r w:rsidR="004A0D35">
          <w:t>P</w:t>
        </w:r>
      </w:ins>
      <w:del w:id="99" w:author="Collin Schwantes" w:date="2018-02-12T20:56:00Z">
        <w:r w:rsidR="00B61B94" w:rsidDel="004A0D35">
          <w:delText>p</w:delText>
        </w:r>
      </w:del>
      <w:r w:rsidR="00D254D2">
        <w:t xml:space="preserve">airing enabled us to control for phenology of flowers, display size, and daily visitor activity. </w:t>
      </w:r>
      <w:r w:rsidR="002662DF">
        <w:t>W</w:t>
      </w:r>
      <w:r w:rsidR="00B756AC" w:rsidRPr="00032EC6">
        <w:t>e</w:t>
      </w:r>
      <w:r w:rsidRPr="00032EC6">
        <w:t xml:space="preserve"> assigned identification numbers to </w:t>
      </w:r>
      <w:r w:rsidR="002662DF">
        <w:t>4</w:t>
      </w:r>
      <w:r w:rsidRPr="00032EC6">
        <w:t xml:space="preserve">0 undamaged, recently opened </w:t>
      </w:r>
      <w:r w:rsidR="00843A3B">
        <w:t>inflorescences (hereafter flowers)</w:t>
      </w:r>
      <w:r w:rsidR="005D4F62" w:rsidRPr="00032EC6">
        <w:t xml:space="preserve"> </w:t>
      </w:r>
      <w:r w:rsidRPr="00032EC6">
        <w:t>that were accessible for filming</w:t>
      </w:r>
      <w:r w:rsidR="005D4F62">
        <w:t xml:space="preserve">, and </w:t>
      </w:r>
      <w:r w:rsidRPr="00032EC6">
        <w:t xml:space="preserve">randomly assigned </w:t>
      </w:r>
      <w:r w:rsidR="00843A3B">
        <w:t>each</w:t>
      </w:r>
      <w:r w:rsidR="005D4F62">
        <w:t xml:space="preserve"> to one of two </w:t>
      </w:r>
      <w:r w:rsidRPr="00032EC6">
        <w:t>treatments</w:t>
      </w:r>
      <w:r w:rsidR="006357F5">
        <w:t>:</w:t>
      </w:r>
      <w:r w:rsidR="005D4F62">
        <w:t xml:space="preserve"> occupied or control. </w:t>
      </w:r>
      <w:r w:rsidR="00B02842">
        <w:t xml:space="preserve">This resulted in </w:t>
      </w:r>
      <w:r w:rsidR="002662DF">
        <w:t xml:space="preserve">20 flowers </w:t>
      </w:r>
      <w:r w:rsidRPr="00032EC6">
        <w:t>receiv</w:t>
      </w:r>
      <w:r w:rsidR="00B02842">
        <w:t>ing</w:t>
      </w:r>
      <w:r w:rsidRPr="00032EC6">
        <w:t xml:space="preserve"> </w:t>
      </w:r>
      <w:r w:rsidR="007A3169">
        <w:t>ambush bugs</w:t>
      </w:r>
      <w:r w:rsidR="00B02842">
        <w:t xml:space="preserve"> </w:t>
      </w:r>
      <w:r w:rsidRPr="00032EC6">
        <w:t xml:space="preserve">and </w:t>
      </w:r>
      <w:r w:rsidR="002662DF">
        <w:t>20</w:t>
      </w:r>
      <w:r w:rsidRPr="00032EC6">
        <w:t xml:space="preserve"> </w:t>
      </w:r>
      <w:r w:rsidR="00B02842">
        <w:t xml:space="preserve">left as unoccupied </w:t>
      </w:r>
      <w:r w:rsidRPr="00032EC6">
        <w:t xml:space="preserve">controls </w:t>
      </w:r>
      <w:r w:rsidR="00894374" w:rsidRPr="00032EC6">
        <w:t>(</w:t>
      </w:r>
      <w:commentRangeStart w:id="100"/>
      <w:r w:rsidR="00927254">
        <w:t xml:space="preserve">Supplementary </w:t>
      </w:r>
      <w:r w:rsidR="00894374" w:rsidRPr="00032EC6">
        <w:t xml:space="preserve">Figure </w:t>
      </w:r>
      <w:commentRangeStart w:id="101"/>
      <w:r w:rsidR="00894374" w:rsidRPr="00032EC6">
        <w:t>2</w:t>
      </w:r>
      <w:commentRangeEnd w:id="100"/>
      <w:r w:rsidR="00927254">
        <w:rPr>
          <w:rStyle w:val="CommentReference"/>
        </w:rPr>
        <w:commentReference w:id="100"/>
      </w:r>
      <w:commentRangeEnd w:id="101"/>
      <w:r w:rsidR="00DD2149">
        <w:rPr>
          <w:rStyle w:val="CommentReference"/>
        </w:rPr>
        <w:commentReference w:id="101"/>
      </w:r>
      <w:r w:rsidR="00894374" w:rsidRPr="00032EC6">
        <w:t>)</w:t>
      </w:r>
      <w:r w:rsidRPr="00032EC6">
        <w:t xml:space="preserve">. </w:t>
      </w:r>
      <w:r w:rsidR="00060053">
        <w:t>Individual</w:t>
      </w:r>
      <w:r w:rsidR="00B02842">
        <w:t xml:space="preserve"> </w:t>
      </w:r>
      <w:r w:rsidR="00060053">
        <w:t xml:space="preserve">flowers received the </w:t>
      </w:r>
      <w:r w:rsidRPr="00032EC6">
        <w:t xml:space="preserve">same </w:t>
      </w:r>
      <w:r w:rsidR="00060053">
        <w:t xml:space="preserve">treatment </w:t>
      </w:r>
      <w:r w:rsidRPr="00032EC6">
        <w:t xml:space="preserve">throughout the </w:t>
      </w:r>
      <w:proofErr w:type="gramStart"/>
      <w:r w:rsidRPr="00032EC6">
        <w:t xml:space="preserve">three </w:t>
      </w:r>
      <w:r w:rsidRPr="00032EC6">
        <w:lastRenderedPageBreak/>
        <w:t>day</w:t>
      </w:r>
      <w:proofErr w:type="gramEnd"/>
      <w:r w:rsidRPr="00032EC6">
        <w:t xml:space="preserve"> experiment</w:t>
      </w:r>
      <w:r w:rsidR="00927254">
        <w:t xml:space="preserve"> but we randomly paired</w:t>
      </w:r>
      <w:r w:rsidR="00060053">
        <w:t xml:space="preserve"> treatment flowers with control flowers on each day</w:t>
      </w:r>
      <w:r w:rsidR="00B61B94">
        <w:t>, so that pairing</w:t>
      </w:r>
      <w:r w:rsidR="0073299D">
        <w:t>s</w:t>
      </w:r>
      <w:r w:rsidR="00B61B94">
        <w:t xml:space="preserve"> were not constant over the three day period</w:t>
      </w:r>
      <w:r w:rsidR="00927254" w:rsidRPr="00927254">
        <w:t xml:space="preserve"> </w:t>
      </w:r>
      <w:r w:rsidR="00927254">
        <w:t>to reduce bias due to observation time or position in the garden</w:t>
      </w:r>
      <w:r w:rsidRPr="00032EC6">
        <w:t xml:space="preserve">. </w:t>
      </w:r>
    </w:p>
    <w:p w14:paraId="53CDF8AB" w14:textId="78272442" w:rsidR="00CA5F3B" w:rsidRPr="00032EC6" w:rsidRDefault="007A3169" w:rsidP="00931942">
      <w:pPr>
        <w:spacing w:line="480" w:lineRule="auto"/>
        <w:ind w:firstLine="720"/>
        <w:contextualSpacing/>
      </w:pPr>
      <w:r>
        <w:t xml:space="preserve">We </w:t>
      </w:r>
      <w:r w:rsidR="00B02842">
        <w:t xml:space="preserve">conducted </w:t>
      </w:r>
      <w:r>
        <w:t xml:space="preserve">all experimental observations </w:t>
      </w:r>
      <w:r w:rsidR="00D4685C" w:rsidRPr="00032EC6">
        <w:t>from August 15</w:t>
      </w:r>
      <w:r w:rsidR="00D4685C" w:rsidRPr="00032EC6">
        <w:rPr>
          <w:vertAlign w:val="superscript"/>
        </w:rPr>
        <w:t>th</w:t>
      </w:r>
      <w:r w:rsidR="00D4685C" w:rsidRPr="00032EC6">
        <w:t xml:space="preserve"> to 17</w:t>
      </w:r>
      <w:r w:rsidR="00D4685C" w:rsidRPr="00032EC6">
        <w:rPr>
          <w:vertAlign w:val="superscript"/>
        </w:rPr>
        <w:t>th</w:t>
      </w:r>
      <w:r w:rsidR="00D4685C" w:rsidRPr="00032EC6">
        <w:t xml:space="preserve"> </w:t>
      </w:r>
      <w:r>
        <w:t>201</w:t>
      </w:r>
      <w:ins w:id="102" w:author="Collin Schwantes" w:date="2018-02-12T20:40:00Z">
        <w:r w:rsidR="00456BB1">
          <w:t>4</w:t>
        </w:r>
      </w:ins>
      <w:del w:id="103" w:author="Collin Schwantes" w:date="2018-02-12T20:40:00Z">
        <w:r w:rsidDel="00456BB1">
          <w:delText>5</w:delText>
        </w:r>
      </w:del>
      <w:r w:rsidR="00D4685C" w:rsidRPr="00032EC6">
        <w:t xml:space="preserve">. </w:t>
      </w:r>
      <w:r w:rsidR="00B02842" w:rsidRPr="00032EC6">
        <w:t xml:space="preserve">We collected </w:t>
      </w:r>
      <w:r w:rsidR="00CA5F3B" w:rsidRPr="00032EC6">
        <w:t xml:space="preserve">75 individual </w:t>
      </w:r>
      <w:r w:rsidR="00CA5F3B">
        <w:t xml:space="preserve">ambush bugs </w:t>
      </w:r>
      <w:r w:rsidR="00B02842" w:rsidRPr="00032EC6">
        <w:t>from patches of sunflowers growing on roadside edges in agricultural areas near Boulder</w:t>
      </w:r>
      <w:r w:rsidR="00CA5F3B">
        <w:t>, Colorado</w:t>
      </w:r>
      <w:r w:rsidR="00B02842" w:rsidRPr="00032EC6">
        <w:t xml:space="preserve">. </w:t>
      </w:r>
      <w:r w:rsidR="00CA5F3B">
        <w:t xml:space="preserve">Each </w:t>
      </w:r>
      <w:r>
        <w:t>ambush bug</w:t>
      </w:r>
      <w:r w:rsidR="00B02842" w:rsidRPr="00032EC6">
        <w:t xml:space="preserve"> was stored in an individual container inside of a growth chamber (Percival LLVL) maintained at 25˚C during the day and 20˚C at night with a 14-hour day</w:t>
      </w:r>
      <w:r w:rsidR="00B02842">
        <w:t xml:space="preserve"> </w:t>
      </w:r>
      <w:r w:rsidR="00B02842" w:rsidRPr="00032EC6">
        <w:t xml:space="preserve">length. </w:t>
      </w:r>
      <w:r w:rsidR="00D4685C" w:rsidRPr="00032EC6">
        <w:t xml:space="preserve">At the start of each </w:t>
      </w:r>
      <w:r w:rsidR="00CA5F3B">
        <w:t xml:space="preserve">observation </w:t>
      </w:r>
      <w:r w:rsidR="00D4685C" w:rsidRPr="00032EC6">
        <w:t xml:space="preserve">day, any arthropods greater than 1mm were removed from </w:t>
      </w:r>
      <w:r w:rsidR="00B61B94">
        <w:t xml:space="preserve">experimental </w:t>
      </w:r>
      <w:r w:rsidR="00D4685C" w:rsidRPr="00032EC6">
        <w:t xml:space="preserve">flowers and </w:t>
      </w:r>
      <w:r w:rsidR="00B61B94">
        <w:t>each flower was</w:t>
      </w:r>
      <w:r w:rsidR="00D4685C" w:rsidRPr="00032EC6">
        <w:t xml:space="preserve"> inspected for damage; if a flower w</w:t>
      </w:r>
      <w:r w:rsidR="00843A3B">
        <w:t>as</w:t>
      </w:r>
      <w:r w:rsidR="00D4685C" w:rsidRPr="00032EC6">
        <w:t xml:space="preserve"> damaged or senescing, </w:t>
      </w:r>
      <w:r w:rsidR="00B756AC" w:rsidRPr="00032EC6">
        <w:t>we</w:t>
      </w:r>
      <w:r w:rsidR="00D4685C" w:rsidRPr="00032EC6">
        <w:t xml:space="preserve"> used another flower on the same plant. After the inspection, </w:t>
      </w:r>
      <w:r w:rsidR="00443919">
        <w:t>ambush bug</w:t>
      </w:r>
      <w:r>
        <w:t>s were</w:t>
      </w:r>
      <w:r w:rsidR="008145B7" w:rsidRPr="00032EC6">
        <w:t xml:space="preserve"> placed </w:t>
      </w:r>
      <w:r w:rsidR="00D4685C" w:rsidRPr="00032EC6">
        <w:t>on</w:t>
      </w:r>
      <w:r>
        <w:t xml:space="preserve"> treated </w:t>
      </w:r>
      <w:r w:rsidR="00D4685C" w:rsidRPr="00032EC6">
        <w:t>flower</w:t>
      </w:r>
      <w:r>
        <w:t>s</w:t>
      </w:r>
      <w:r w:rsidR="00D4685C" w:rsidRPr="00032EC6">
        <w:t xml:space="preserve"> and recording </w:t>
      </w:r>
      <w:r w:rsidR="008145B7" w:rsidRPr="00032EC6">
        <w:t>began</w:t>
      </w:r>
      <w:r w:rsidR="00D4685C" w:rsidRPr="00032EC6">
        <w:t xml:space="preserve">. If an </w:t>
      </w:r>
      <w:r>
        <w:t>ambush bug</w:t>
      </w:r>
      <w:r w:rsidRPr="00032EC6">
        <w:t xml:space="preserve"> </w:t>
      </w:r>
      <w:r w:rsidR="00D4685C" w:rsidRPr="00032EC6">
        <w:t xml:space="preserve">left the flower, it was replaced and the trial was continued. If </w:t>
      </w:r>
      <w:r w:rsidR="00B61B94">
        <w:t>it</w:t>
      </w:r>
      <w:r w:rsidR="00D4685C" w:rsidRPr="00032EC6">
        <w:t xml:space="preserve"> left undetected, any data collected after </w:t>
      </w:r>
      <w:r>
        <w:t>it</w:t>
      </w:r>
      <w:r w:rsidR="00D4685C" w:rsidRPr="00032EC6">
        <w:t xml:space="preserve"> left were not included in analyses. </w:t>
      </w:r>
      <w:r w:rsidR="00CA5F3B">
        <w:t>At the end of the observation period, all</w:t>
      </w:r>
      <w:r w:rsidR="00B61B94">
        <w:t xml:space="preserve"> </w:t>
      </w:r>
      <w:r>
        <w:t>ambush bugs</w:t>
      </w:r>
      <w:r w:rsidR="00CA5F3B">
        <w:t xml:space="preserve"> </w:t>
      </w:r>
      <w:r w:rsidR="00CA5F3B" w:rsidRPr="00032EC6">
        <w:t xml:space="preserve">were re-collected from flowers and </w:t>
      </w:r>
      <w:r w:rsidR="00CA5F3B">
        <w:t>re</w:t>
      </w:r>
      <w:r w:rsidR="00CA5F3B" w:rsidRPr="00032EC6">
        <w:t xml:space="preserve">placed in the growth chamber over-night for possible use the next day. </w:t>
      </w:r>
      <w:r w:rsidR="00B922C9">
        <w:t>All experimental flowers</w:t>
      </w:r>
      <w:r w:rsidR="00CA5F3B" w:rsidRPr="00032EC6">
        <w:t xml:space="preserve"> were observed in the order of their random draw positions for 10 minutes (Figure 2). Observations were recorded using high definition digital single lens reflex cameras </w:t>
      </w:r>
      <w:r w:rsidR="00B61B94">
        <w:t>(</w:t>
      </w:r>
      <w:ins w:id="104" w:author="Collin Schwantes" w:date="2018-02-12T20:57:00Z">
        <w:r w:rsidR="004A0D35">
          <w:t>Canon EOS 10D and Nikon</w:t>
        </w:r>
        <w:r w:rsidR="006F5533">
          <w:t xml:space="preserve"> </w:t>
        </w:r>
      </w:ins>
      <w:ins w:id="105" w:author="Collin Schwantes" w:date="2018-02-12T22:05:00Z">
        <w:r w:rsidR="006F5533">
          <w:t>D</w:t>
        </w:r>
      </w:ins>
      <w:ins w:id="106" w:author="Collin Schwantes" w:date="2018-02-12T20:57:00Z">
        <w:r w:rsidR="006F5533">
          <w:t>52</w:t>
        </w:r>
        <w:r w:rsidR="004A0D35">
          <w:t>00</w:t>
        </w:r>
      </w:ins>
      <w:del w:id="107" w:author="Collin Schwantes" w:date="2018-02-12T20:57:00Z">
        <w:r w:rsidR="00B61B94" w:rsidRPr="00B61B94" w:rsidDel="004A0D35">
          <w:rPr>
            <w:highlight w:val="yellow"/>
          </w:rPr>
          <w:delText>manufacturer, model, etc</w:delText>
        </w:r>
        <w:r w:rsidR="00B61B94" w:rsidDel="004A0D35">
          <w:delText>.</w:delText>
        </w:r>
      </w:del>
      <w:r w:rsidR="00B61B94">
        <w:t xml:space="preserve">), </w:t>
      </w:r>
      <w:r w:rsidR="00CA5F3B" w:rsidRPr="00032EC6">
        <w:t>placed 40 cm from blooms and recording at 30 frames per second with a resolution of 1920×1080 pixels. Using digital recordings allowed for frame-by-frame analysis of visits with a temporal resolution of 0.03 seconds. Observations began at 07:40 and finished when all pairs in both blocks had been observed (</w:t>
      </w:r>
      <w:del w:id="108" w:author="Collin Schwantes" w:date="2018-02-12T22:13:00Z">
        <w:r w:rsidR="00CA5F3B" w:rsidRPr="00032EC6" w:rsidDel="00837B19">
          <w:delText xml:space="preserve">about </w:delText>
        </w:r>
      </w:del>
      <w:ins w:id="109" w:author="Collin Schwantes" w:date="2018-02-12T22:13:00Z">
        <w:r w:rsidR="00837B19">
          <w:t>approximately</w:t>
        </w:r>
        <w:r w:rsidR="00837B19" w:rsidRPr="00032EC6">
          <w:t xml:space="preserve"> </w:t>
        </w:r>
      </w:ins>
      <w:r w:rsidR="00CA5F3B" w:rsidRPr="00032EC6">
        <w:t xml:space="preserve">four hours). </w:t>
      </w:r>
    </w:p>
    <w:p w14:paraId="29F6EECB" w14:textId="7586545A" w:rsidR="00B61B94" w:rsidRPr="00032EC6" w:rsidRDefault="00D4685C" w:rsidP="00B61B94">
      <w:pPr>
        <w:spacing w:line="480" w:lineRule="auto"/>
        <w:ind w:firstLine="720"/>
        <w:contextualSpacing/>
      </w:pPr>
      <w:r w:rsidRPr="00060053">
        <w:rPr>
          <w:b/>
        </w:rPr>
        <w:t>Bee foraging behavior assessment</w:t>
      </w:r>
      <w:r w:rsidRPr="00032EC6">
        <w:t xml:space="preserve"> To assess bee foraging behaviors</w:t>
      </w:r>
      <w:r w:rsidR="00575C06" w:rsidRPr="00032EC6">
        <w:t>,</w:t>
      </w:r>
      <w:r w:rsidRPr="00032EC6">
        <w:t xml:space="preserve"> </w:t>
      </w:r>
      <w:r w:rsidR="008145B7" w:rsidRPr="00032EC6">
        <w:t>we</w:t>
      </w:r>
      <w:r w:rsidRPr="00032EC6">
        <w:t xml:space="preserve"> </w:t>
      </w:r>
      <w:r w:rsidR="00B922C9">
        <w:t>re</w:t>
      </w:r>
      <w:r w:rsidRPr="00032EC6">
        <w:t xml:space="preserve">viewed all videos of flowers and </w:t>
      </w:r>
      <w:r w:rsidR="00B922C9">
        <w:t>recorded</w:t>
      </w:r>
      <w:r w:rsidR="00B922C9" w:rsidRPr="00032EC6">
        <w:t xml:space="preserve"> </w:t>
      </w:r>
      <w:r w:rsidR="00B922C9">
        <w:t xml:space="preserve">a number of </w:t>
      </w:r>
      <w:proofErr w:type="gramStart"/>
      <w:r w:rsidR="00B922C9">
        <w:t>behaviors</w:t>
      </w:r>
      <w:r w:rsidR="004D7467">
        <w:t xml:space="preserve"> which could represent different components of foraging behavior</w:t>
      </w:r>
      <w:proofErr w:type="gramEnd"/>
      <w:r w:rsidR="004D7467">
        <w:t xml:space="preserve"> and </w:t>
      </w:r>
      <w:commentRangeStart w:id="110"/>
      <w:r w:rsidR="004D7467">
        <w:t>potentially different risk avoidance behavior</w:t>
      </w:r>
      <w:commentRangeEnd w:id="110"/>
      <w:r w:rsidR="00837B19">
        <w:rPr>
          <w:rStyle w:val="CommentReference"/>
        </w:rPr>
        <w:commentReference w:id="110"/>
      </w:r>
      <w:r w:rsidR="004D7467">
        <w:t xml:space="preserve"> (or lack </w:t>
      </w:r>
      <w:r w:rsidR="004D7467">
        <w:lastRenderedPageBreak/>
        <w:t xml:space="preserve">thereof). </w:t>
      </w:r>
      <w:commentRangeStart w:id="111"/>
      <w:r w:rsidR="004D7467">
        <w:t xml:space="preserve">For instance, if ambush bugs are truly cryptic predators, foraging bees may be unable to perceive them from a distance and may not be able to distinguish between control and occupied flowers until after visiting them. </w:t>
      </w:r>
      <w:r w:rsidR="00E4645C">
        <w:t xml:space="preserve">If so, avoidance behaviors may not be expected for visitation </w:t>
      </w:r>
      <w:r w:rsidR="00E4645C" w:rsidRPr="00DD2149">
        <w:rPr>
          <w:i/>
          <w:rPrChange w:id="112" w:author="D" w:date="2018-02-11T16:19:00Z">
            <w:rPr/>
          </w:rPrChange>
        </w:rPr>
        <w:t>per se</w:t>
      </w:r>
      <w:r w:rsidR="00E4645C">
        <w:t xml:space="preserve">, but may be more likely after initial inspection of the flower. </w:t>
      </w:r>
      <w:commentRangeEnd w:id="111"/>
      <w:r w:rsidR="00837B19">
        <w:rPr>
          <w:rStyle w:val="CommentReference"/>
        </w:rPr>
        <w:commentReference w:id="111"/>
      </w:r>
      <w:r w:rsidR="00E4645C">
        <w:t xml:space="preserve">For each experimental flower, we </w:t>
      </w:r>
      <w:del w:id="113" w:author="Collin Schwantes" w:date="2018-02-12T22:16:00Z">
        <w:r w:rsidR="00E4645C" w:rsidDel="00837B19">
          <w:delText xml:space="preserve">therefore </w:delText>
        </w:r>
      </w:del>
      <w:r w:rsidR="00E4645C">
        <w:t xml:space="preserve">recorded </w:t>
      </w:r>
      <w:commentRangeStart w:id="114"/>
      <w:r w:rsidR="00E4645C">
        <w:t>total visitation</w:t>
      </w:r>
      <w:commentRangeEnd w:id="114"/>
      <w:r w:rsidR="00DD2149">
        <w:rPr>
          <w:rStyle w:val="CommentReference"/>
        </w:rPr>
        <w:commentReference w:id="114"/>
      </w:r>
      <w:r w:rsidR="00E4645C">
        <w:t xml:space="preserve"> as it likely reflects detection of ambush bugs from a distance. We then calculated the proportion of visiting bees </w:t>
      </w:r>
      <w:r w:rsidR="0073299D">
        <w:t>that actually landed on flowers</w:t>
      </w:r>
      <w:r w:rsidR="00E4645C">
        <w:t xml:space="preserve"> to determine if ambush bugs deterred visitors once close enough to a flower to detect them. </w:t>
      </w:r>
      <w:commentRangeStart w:id="115"/>
      <w:r w:rsidR="00E4645C">
        <w:t xml:space="preserve">Once </w:t>
      </w:r>
      <w:ins w:id="116" w:author="D" w:date="2018-02-11T16:19:00Z">
        <w:r w:rsidR="00DD2149">
          <w:t xml:space="preserve">bees </w:t>
        </w:r>
      </w:ins>
      <w:r w:rsidR="00E4645C">
        <w:t xml:space="preserve">landed, ambush bugs are presumably detectable by visiting bees, and foraging may then be contingent upon perceived risk while foraging for nectar </w:t>
      </w:r>
      <w:r w:rsidR="00B61B94">
        <w:t>or</w:t>
      </w:r>
      <w:r w:rsidR="00E4645C">
        <w:t xml:space="preserve"> pollen. Subsequently,</w:t>
      </w:r>
      <w:commentRangeEnd w:id="115"/>
      <w:r w:rsidR="00E443A2">
        <w:rPr>
          <w:rStyle w:val="CommentReference"/>
        </w:rPr>
        <w:commentReference w:id="115"/>
      </w:r>
      <w:r w:rsidR="00E4645C">
        <w:t xml:space="preserve"> for each individual bee recorded, we calculated the duration of each landing visit (measured as the number of seconds </w:t>
      </w:r>
      <w:r w:rsidR="0073299D">
        <w:t xml:space="preserve">making contact with the </w:t>
      </w:r>
      <w:r w:rsidR="00E4645C">
        <w:t>flower</w:t>
      </w:r>
      <w:r w:rsidR="00B61B94">
        <w:t>)</w:t>
      </w:r>
      <w:r w:rsidR="00E4645C">
        <w:t>, and also score</w:t>
      </w:r>
      <w:r w:rsidR="0073299D">
        <w:t>d</w:t>
      </w:r>
      <w:r w:rsidR="00E4645C">
        <w:t xml:space="preserve"> individ</w:t>
      </w:r>
      <w:r w:rsidR="00B61B94">
        <w:t>u</w:t>
      </w:r>
      <w:r w:rsidR="00E4645C">
        <w:t xml:space="preserve">al foragers for both </w:t>
      </w:r>
      <w:r w:rsidRPr="00032EC6">
        <w:t xml:space="preserve">nectar </w:t>
      </w:r>
      <w:r w:rsidR="00E4645C">
        <w:t>and</w:t>
      </w:r>
      <w:r w:rsidRPr="00032EC6">
        <w:t xml:space="preserve"> pollen collection</w:t>
      </w:r>
      <w:r w:rsidR="0073299D">
        <w:t xml:space="preserve">. </w:t>
      </w:r>
      <w:r w:rsidRPr="00032EC6">
        <w:t xml:space="preserve">If a bee inspected a flower but did not land, </w:t>
      </w:r>
      <w:r w:rsidR="008145B7" w:rsidRPr="00032EC6">
        <w:t>we</w:t>
      </w:r>
      <w:r w:rsidRPr="00032EC6">
        <w:t xml:space="preserve"> </w:t>
      </w:r>
      <w:r w:rsidR="00E4645C">
        <w:t>incl</w:t>
      </w:r>
      <w:r w:rsidR="0073299D">
        <w:t xml:space="preserve">uded it in visitation analyses </w:t>
      </w:r>
      <w:r w:rsidR="00E4645C">
        <w:t>but not duration</w:t>
      </w:r>
      <w:r w:rsidRPr="00032EC6">
        <w:t xml:space="preserve">. </w:t>
      </w:r>
      <w:r w:rsidR="008145B7" w:rsidRPr="00032EC6">
        <w:t>B</w:t>
      </w:r>
      <w:r w:rsidRPr="00032EC6">
        <w:t xml:space="preserve">ees </w:t>
      </w:r>
      <w:r w:rsidR="008145B7" w:rsidRPr="00032EC6">
        <w:t xml:space="preserve">were scored </w:t>
      </w:r>
      <w:r w:rsidRPr="00032EC6">
        <w:t xml:space="preserve">as collecting nectar if they placed their head into a disk flower or if their proboscis was visibly extended into a disk flower. Similarly, bees </w:t>
      </w:r>
      <w:r w:rsidR="008145B7" w:rsidRPr="00032EC6">
        <w:t xml:space="preserve">were scored </w:t>
      </w:r>
      <w:r w:rsidRPr="00032EC6">
        <w:t xml:space="preserve">as collecting pollen when they passed over anthers and moved pollen to their scopal hairs. </w:t>
      </w:r>
      <w:r w:rsidR="00682D25" w:rsidRPr="00032EC6">
        <w:t xml:space="preserve">Because our study involved focal animals in the field, we were unable to implement blinding methods </w:t>
      </w:r>
      <w:r w:rsidR="00D300EE" w:rsidRPr="00032EC6">
        <w:t>whe</w:t>
      </w:r>
      <w:r w:rsidR="00B61B94">
        <w:t>n recording and analyzing data. To reduce observer bias, C. Schwantes therefore scored all visitation behaviors to help standardize observations. A</w:t>
      </w:r>
      <w:r w:rsidR="00B922C9">
        <w:t>ll b</w:t>
      </w:r>
      <w:r w:rsidR="00B02842" w:rsidRPr="00032EC6">
        <w:t xml:space="preserve">ee visitors were </w:t>
      </w:r>
      <w:r w:rsidR="00867720">
        <w:t xml:space="preserve">sexed and </w:t>
      </w:r>
      <w:r w:rsidR="00B02842" w:rsidRPr="00032EC6">
        <w:t>identified to genus f</w:t>
      </w:r>
      <w:r w:rsidR="00B922C9">
        <w:t>rom video with the help of V. Scott at the University of Colorado Museum of Natural History Entomology Collection</w:t>
      </w:r>
      <w:r w:rsidR="00843A3B">
        <w:t>.</w:t>
      </w:r>
      <w:r w:rsidR="00924B27" w:rsidRPr="00924B27">
        <w:t xml:space="preserve"> </w:t>
      </w:r>
    </w:p>
    <w:p w14:paraId="1148FDCE" w14:textId="2E4016F8" w:rsidR="00060053" w:rsidRDefault="00060053" w:rsidP="00E4645C">
      <w:pPr>
        <w:spacing w:line="480" w:lineRule="auto"/>
        <w:ind w:firstLine="720"/>
        <w:contextualSpacing/>
      </w:pPr>
    </w:p>
    <w:p w14:paraId="42CBBF05" w14:textId="0DD07280" w:rsidR="000550FD" w:rsidRPr="0091178A" w:rsidRDefault="00060053" w:rsidP="0091178A">
      <w:pPr>
        <w:spacing w:line="480" w:lineRule="auto"/>
        <w:ind w:firstLine="720"/>
        <w:contextualSpacing/>
      </w:pPr>
      <w:r w:rsidRPr="00032EC6">
        <w:t xml:space="preserve"> </w:t>
      </w:r>
      <w:commentRangeStart w:id="117"/>
      <w:r w:rsidR="00D4685C" w:rsidRPr="00060053">
        <w:rPr>
          <w:b/>
        </w:rPr>
        <w:t xml:space="preserve">Statistical </w:t>
      </w:r>
      <w:proofErr w:type="gramStart"/>
      <w:r w:rsidR="00D4685C" w:rsidRPr="00060053">
        <w:rPr>
          <w:b/>
        </w:rPr>
        <w:t>Analyses</w:t>
      </w:r>
      <w:r w:rsidR="00D4685C" w:rsidRPr="00032EC6">
        <w:t xml:space="preserve">  </w:t>
      </w:r>
      <w:commentRangeEnd w:id="117"/>
      <w:proofErr w:type="gramEnd"/>
      <w:r w:rsidR="00DD719C">
        <w:rPr>
          <w:rStyle w:val="CommentReference"/>
        </w:rPr>
        <w:commentReference w:id="117"/>
      </w:r>
      <w:r w:rsidRPr="00032EC6">
        <w:t xml:space="preserve">All statistical analyses were run in R version 3.1.3. </w:t>
      </w:r>
      <w:r w:rsidR="0002248C">
        <w:t xml:space="preserve">We compared visitation </w:t>
      </w:r>
      <w:r w:rsidR="0091178A">
        <w:t xml:space="preserve">(pre-landing) behavior </w:t>
      </w:r>
      <w:r w:rsidR="00C66156">
        <w:t xml:space="preserve">to ambush bug-occupied </w:t>
      </w:r>
      <w:r w:rsidR="0002248C">
        <w:t xml:space="preserve">versus control </w:t>
      </w:r>
      <w:r w:rsidR="00196ADD">
        <w:t>f</w:t>
      </w:r>
      <w:r w:rsidR="0002248C">
        <w:t xml:space="preserve">lowers using </w:t>
      </w:r>
      <w:r w:rsidR="0011204D">
        <w:t xml:space="preserve">linear </w:t>
      </w:r>
      <w:r w:rsidR="0011204D">
        <w:lastRenderedPageBreak/>
        <w:t>modeling</w:t>
      </w:r>
      <w:r w:rsidR="0002248C">
        <w:t xml:space="preserve">, with the sex of the visiting bee, the presence of ambush bugs, and their interaction as fixed effects. </w:t>
      </w:r>
      <w:r w:rsidR="000550FD">
        <w:t>We summed visits to each experimental flower over the three-day period</w:t>
      </w:r>
      <w:r w:rsidR="00A31EDE">
        <w:t xml:space="preserve"> and assessed the effects of ambush bug presence on the total number of bee visits, the number of </w:t>
      </w:r>
      <w:r w:rsidR="00C66156">
        <w:t>bees that landed on flowers,</w:t>
      </w:r>
      <w:r w:rsidR="00A31EDE">
        <w:t xml:space="preserve"> the proportion of visits that landed</w:t>
      </w:r>
      <w:r w:rsidR="00C66156">
        <w:t>, and the proportion of landing bees</w:t>
      </w:r>
      <w:r w:rsidR="0011204D">
        <w:t xml:space="preserve"> that collected nectar and pollen</w:t>
      </w:r>
      <w:r w:rsidR="00A31EDE">
        <w:t xml:space="preserve">. </w:t>
      </w:r>
      <w:r w:rsidR="0011204D">
        <w:t xml:space="preserve">Given that only female bees collected pollen, we excluded males from the pollen collection analysis and only had the main effect of ambush </w:t>
      </w:r>
      <w:r w:rsidR="002662DF">
        <w:t xml:space="preserve">bug </w:t>
      </w:r>
      <w:r w:rsidR="0011204D">
        <w:t xml:space="preserve">presence as a fixed factor. </w:t>
      </w:r>
      <w:r w:rsidR="00A31EDE">
        <w:t xml:space="preserve">To meet the assumptions of normality, we </w:t>
      </w:r>
      <w:r w:rsidR="0002248C">
        <w:t>log10</w:t>
      </w:r>
      <w:r w:rsidR="00A31EDE">
        <w:t xml:space="preserve"> </w:t>
      </w:r>
      <w:r w:rsidR="0002248C">
        <w:t xml:space="preserve">transformed the </w:t>
      </w:r>
      <w:r w:rsidR="000550FD">
        <w:t xml:space="preserve">total </w:t>
      </w:r>
      <w:r w:rsidR="0002248C">
        <w:t>number of visits to flowers</w:t>
      </w:r>
      <w:r w:rsidR="002662DF">
        <w:t xml:space="preserve">, </w:t>
      </w:r>
      <w:proofErr w:type="gramStart"/>
      <w:r w:rsidR="002662DF">
        <w:t>log10(</w:t>
      </w:r>
      <w:proofErr w:type="gramEnd"/>
      <w:r w:rsidR="002662DF">
        <w:t>+1) transformed</w:t>
      </w:r>
      <w:r w:rsidR="00733EEA">
        <w:t xml:space="preserve"> the total number of bees that landed on flowers</w:t>
      </w:r>
      <w:r w:rsidR="00A31EDE">
        <w:t>, and logit-transformed the proportion of visits that landed on flowers</w:t>
      </w:r>
      <w:r w:rsidR="00C66156">
        <w:t xml:space="preserve">, collected nectar, or collected pollen </w:t>
      </w:r>
      <w:r w:rsidR="00C66156">
        <w:fldChar w:fldCharType="begin"/>
      </w:r>
      <w:r w:rsidR="00C66156">
        <w:instrText xml:space="preserve"> ADDIN EN.CITE &lt;EndNote&gt;&lt;Cite&gt;&lt;Author&gt;Warton&lt;/Author&gt;&lt;Year&gt;2011&lt;/Year&gt;&lt;RecNum&gt;607&lt;/RecNum&gt;&lt;DisplayText&gt;(Warton and Hui 2011)&lt;/DisplayText&gt;&lt;record&gt;&lt;rec-number&gt;607&lt;/rec-number&gt;&lt;foreign-keys&gt;&lt;key app="EN" db-id="er5ss0er8pvd2oere26pxpvr2t5avf5eaa2x"&gt;607&lt;/key&gt;&lt;/foreign-keys&gt;&lt;ref-type name="Journal Article"&gt;17&lt;/ref-type&gt;&lt;contributors&gt;&lt;authors&gt;&lt;author&gt;Warton, David I.&lt;/author&gt;&lt;author&gt;Hui, Francis K. C.&lt;/author&gt;&lt;/authors&gt;&lt;/contributors&gt;&lt;titles&gt;&lt;title&gt;The arcsine is asinine: the analysis of proportions in ecology&lt;/title&gt;&lt;secondary-title&gt;Ecology&lt;/secondary-title&gt;&lt;/titles&gt;&lt;periodical&gt;&lt;full-title&gt;Ecology&lt;/full-title&gt;&lt;abbr-1&gt;Ecology&lt;/abbr-1&gt;&lt;/periodical&gt;&lt;pages&gt;3-10&lt;/pages&gt;&lt;volume&gt;92&lt;/volume&gt;&lt;number&gt;1&lt;/number&gt;&lt;dates&gt;&lt;year&gt;2011&lt;/year&gt;&lt;pub-dates&gt;&lt;date&gt;Jan&lt;/date&gt;&lt;/pub-dates&gt;&lt;/dates&gt;&lt;isbn&gt;0012-9658; 1939-9170&lt;/isbn&gt;&lt;accession-num&gt;WOS:000289552200002&lt;/accession-num&gt;&lt;urls&gt;&lt;related-urls&gt;&lt;url&gt;&amp;lt;Go to ISI&amp;gt;://WOS:000289552200002&lt;/url&gt;&lt;/related-urls&gt;&lt;/urls&gt;&lt;electronic-resource-num&gt;10.1890/10-0340.1&lt;/electronic-resource-num&gt;&lt;/record&gt;&lt;/Cite&gt;&lt;/EndNote&gt;</w:instrText>
      </w:r>
      <w:r w:rsidR="00C66156">
        <w:fldChar w:fldCharType="separate"/>
      </w:r>
      <w:r w:rsidR="00C66156">
        <w:rPr>
          <w:noProof/>
        </w:rPr>
        <w:t>(</w:t>
      </w:r>
      <w:hyperlink w:anchor="_ENREF_33" w:tooltip="Warton, 2011 #607" w:history="1">
        <w:r w:rsidR="00350798">
          <w:rPr>
            <w:noProof/>
          </w:rPr>
          <w:t>Warton and Hui 2011</w:t>
        </w:r>
      </w:hyperlink>
      <w:r w:rsidR="00C66156">
        <w:rPr>
          <w:noProof/>
        </w:rPr>
        <w:t>)</w:t>
      </w:r>
      <w:r w:rsidR="00C66156">
        <w:fldChar w:fldCharType="end"/>
      </w:r>
      <w:r w:rsidR="000550FD">
        <w:t xml:space="preserve">. </w:t>
      </w:r>
      <w:r w:rsidR="00826023">
        <w:t>We compared the duration of landing visits with a linear mixed effect model</w:t>
      </w:r>
      <w:r w:rsidR="00826023" w:rsidRPr="00826023">
        <w:t xml:space="preserve"> </w:t>
      </w:r>
      <w:r w:rsidR="00CC31B1" w:rsidRPr="00CC31B1">
        <w:rPr>
          <w:highlight w:val="yellow"/>
        </w:rPr>
        <w:t>(</w:t>
      </w:r>
      <w:commentRangeStart w:id="118"/>
      <w:r w:rsidR="00CC31B1" w:rsidRPr="00CC31B1">
        <w:rPr>
          <w:highlight w:val="yellow"/>
        </w:rPr>
        <w:t>lme4 package</w:t>
      </w:r>
      <w:commentRangeEnd w:id="118"/>
      <w:r w:rsidR="00E443A2">
        <w:rPr>
          <w:rStyle w:val="CommentReference"/>
        </w:rPr>
        <w:commentReference w:id="118"/>
      </w:r>
      <w:r w:rsidR="00CC31B1">
        <w:t xml:space="preserve">) </w:t>
      </w:r>
      <w:r w:rsidR="00826023">
        <w:t xml:space="preserve">and log10-transformed the seconds spent per flower. We included the sex of bee, treatment, and their interaction as fixed effects and included a unique flower ID to account for multiple measures of bee visit duration on the same plant. </w:t>
      </w:r>
      <w:r w:rsidR="000550FD">
        <w:t xml:space="preserve">A significant effect of ambush bug presence </w:t>
      </w:r>
      <w:r w:rsidR="00733EEA">
        <w:t xml:space="preserve">on visitation </w:t>
      </w:r>
      <w:r w:rsidR="000550FD">
        <w:t xml:space="preserve">would suggest that bees can perceive them from a distance, while an interaction between sex and ambush bug presence would suggest that either male </w:t>
      </w:r>
      <w:ins w:id="119" w:author="D" w:date="2018-02-11T16:22:00Z">
        <w:r w:rsidR="00262ADF">
          <w:t xml:space="preserve">and female </w:t>
        </w:r>
      </w:ins>
      <w:r w:rsidR="000550FD">
        <w:t>bees perceive ambush bugs differently, or that the</w:t>
      </w:r>
      <w:r w:rsidR="00B61B94">
        <w:t xml:space="preserve"> perceived</w:t>
      </w:r>
      <w:r w:rsidR="000550FD">
        <w:t xml:space="preserve"> risk of visiting flowers is different for male and female bees.</w:t>
      </w:r>
      <w:r w:rsidR="003A1A07">
        <w:t xml:space="preserve"> </w:t>
      </w:r>
    </w:p>
    <w:p w14:paraId="1A858DC7" w14:textId="77777777" w:rsidR="001713AB" w:rsidRPr="00032EC6" w:rsidRDefault="001713AB" w:rsidP="00931942">
      <w:pPr>
        <w:spacing w:line="480" w:lineRule="auto"/>
        <w:contextualSpacing/>
        <w:rPr>
          <w:b/>
        </w:rPr>
      </w:pPr>
    </w:p>
    <w:p w14:paraId="50E9EA2B" w14:textId="34A0DE86" w:rsidR="00D4685C" w:rsidRPr="00032EC6" w:rsidRDefault="00D4685C" w:rsidP="00931942">
      <w:pPr>
        <w:spacing w:line="480" w:lineRule="auto"/>
        <w:contextualSpacing/>
      </w:pPr>
      <w:r w:rsidRPr="00032EC6">
        <w:rPr>
          <w:b/>
        </w:rPr>
        <w:t>Results</w:t>
      </w:r>
      <w:r w:rsidRPr="00032EC6">
        <w:t xml:space="preserve"> </w:t>
      </w:r>
    </w:p>
    <w:p w14:paraId="43338362" w14:textId="570093C1" w:rsidR="004D7467" w:rsidRDefault="00554D91" w:rsidP="00564DCF">
      <w:pPr>
        <w:spacing w:line="480" w:lineRule="auto"/>
        <w:ind w:firstLine="720"/>
        <w:contextualSpacing/>
      </w:pPr>
      <w:r w:rsidRPr="00032EC6">
        <w:t>Video footage revealed that ambush bugs tended to remain stationary on the periphery of the floral disk</w:t>
      </w:r>
      <w:r w:rsidR="000D5969">
        <w:t>,</w:t>
      </w:r>
      <w:r w:rsidR="00A60D49">
        <w:t xml:space="preserve"> </w:t>
      </w:r>
      <w:r w:rsidRPr="00032EC6">
        <w:t>sta</w:t>
      </w:r>
      <w:r w:rsidR="000D5969">
        <w:t>ying in place</w:t>
      </w:r>
      <w:r w:rsidRPr="00032EC6">
        <w:t xml:space="preserve"> for 8:52.2 (</w:t>
      </w:r>
      <w:r w:rsidRPr="00032EC6">
        <w:rPr>
          <w:u w:val="single"/>
        </w:rPr>
        <w:softHyphen/>
      </w:r>
      <w:r w:rsidRPr="00032EC6">
        <w:t xml:space="preserve">SE </w:t>
      </w:r>
      <w:r w:rsidRPr="00032EC6">
        <w:rPr>
          <w:u w:val="single"/>
        </w:rPr>
        <w:t>+</w:t>
      </w:r>
      <w:r w:rsidRPr="00032EC6">
        <w:t xml:space="preserve"> 28.7 seconds) minutes </w:t>
      </w:r>
      <w:r w:rsidR="00196ADD">
        <w:t>on average</w:t>
      </w:r>
      <w:r w:rsidR="00564DCF">
        <w:t>. Overall, w</w:t>
      </w:r>
      <w:r w:rsidR="00924B27">
        <w:t>e observed 704 individual bees from 14 genera</w:t>
      </w:r>
      <w:ins w:id="120" w:author="D" w:date="2018-02-11T16:22:00Z">
        <w:r w:rsidR="00262ADF">
          <w:t xml:space="preserve"> </w:t>
        </w:r>
      </w:ins>
      <w:del w:id="121" w:author="D" w:date="2018-02-11T16:22:00Z">
        <w:r w:rsidR="00924B27" w:rsidDel="00262ADF">
          <w:delText xml:space="preserve"> of </w:delText>
        </w:r>
      </w:del>
      <w:r w:rsidR="00924B27">
        <w:t>visiting sunflowers during recording bouts. As expected, long-horned</w:t>
      </w:r>
      <w:r w:rsidR="00D4685C" w:rsidRPr="00032EC6">
        <w:t xml:space="preserve"> bees were </w:t>
      </w:r>
      <w:r w:rsidR="00924B27">
        <w:t xml:space="preserve">by far </w:t>
      </w:r>
      <w:r w:rsidR="00D4685C" w:rsidRPr="00032EC6">
        <w:t>the most frequent visitors</w:t>
      </w:r>
      <w:r w:rsidR="00924B27">
        <w:t xml:space="preserve">, making up 87% of all </w:t>
      </w:r>
      <w:r w:rsidR="00924B27">
        <w:lastRenderedPageBreak/>
        <w:t xml:space="preserve">recorded visits </w:t>
      </w:r>
      <w:r w:rsidR="00D4685C" w:rsidRPr="00032EC6">
        <w:t xml:space="preserve">(Table 1). Of the </w:t>
      </w:r>
      <w:r w:rsidR="00924B27">
        <w:t xml:space="preserve">other genera </w:t>
      </w:r>
      <w:r w:rsidR="00D4685C" w:rsidRPr="00032EC6">
        <w:t>that visited the patches, only th</w:t>
      </w:r>
      <w:r w:rsidR="00564DCF">
        <w:t xml:space="preserve">ree, </w:t>
      </w:r>
      <w:r w:rsidR="00D4685C" w:rsidRPr="00032EC6">
        <w:rPr>
          <w:i/>
        </w:rPr>
        <w:t>Bombus</w:t>
      </w:r>
      <w:r w:rsidR="00D4685C" w:rsidRPr="00032EC6">
        <w:t xml:space="preserve">, </w:t>
      </w:r>
      <w:r w:rsidR="00D4685C" w:rsidRPr="00032EC6">
        <w:rPr>
          <w:i/>
        </w:rPr>
        <w:t>Apis</w:t>
      </w:r>
      <w:r w:rsidR="00D4685C" w:rsidRPr="00032EC6">
        <w:t xml:space="preserve">, and </w:t>
      </w:r>
      <w:r w:rsidR="00D4685C" w:rsidRPr="00032EC6">
        <w:rPr>
          <w:i/>
        </w:rPr>
        <w:t xml:space="preserve">Halictus </w:t>
      </w:r>
      <w:r w:rsidR="00D4685C" w:rsidRPr="00032EC6">
        <w:t>(entirely</w:t>
      </w:r>
      <w:r w:rsidR="00D4685C" w:rsidRPr="00032EC6">
        <w:rPr>
          <w:i/>
        </w:rPr>
        <w:t xml:space="preserve"> Halictus ligatus)</w:t>
      </w:r>
      <w:r w:rsidR="00D4685C" w:rsidRPr="00032EC6">
        <w:t>, include</w:t>
      </w:r>
      <w:r w:rsidR="00746AED">
        <w:t>d</w:t>
      </w:r>
      <w:r w:rsidR="00D4685C" w:rsidRPr="00032EC6">
        <w:t xml:space="preserve"> species </w:t>
      </w:r>
      <w:r w:rsidR="00564DCF">
        <w:t>are known to be</w:t>
      </w:r>
      <w:r w:rsidR="00D4685C" w:rsidRPr="00032EC6">
        <w:t xml:space="preserve"> eusocial. Those eusocial bees account</w:t>
      </w:r>
      <w:r w:rsidR="00746AED">
        <w:t>ed</w:t>
      </w:r>
      <w:r w:rsidR="00D4685C" w:rsidRPr="00032EC6">
        <w:t xml:space="preserve"> for </w:t>
      </w:r>
      <w:r w:rsidR="00924B27">
        <w:t>just 5 % of all recorded visits</w:t>
      </w:r>
      <w:r w:rsidR="00D4685C" w:rsidRPr="00032EC6">
        <w:t xml:space="preserve">. </w:t>
      </w:r>
      <w:r w:rsidR="00924B27">
        <w:t xml:space="preserve"> </w:t>
      </w:r>
      <w:r w:rsidR="00196ADD">
        <w:t>O</w:t>
      </w:r>
      <w:r w:rsidR="00196ADD" w:rsidRPr="00032EC6">
        <w:t>f the 704</w:t>
      </w:r>
      <w:r w:rsidR="00196ADD">
        <w:t xml:space="preserve"> total</w:t>
      </w:r>
      <w:r w:rsidR="00196ADD" w:rsidRPr="00032EC6">
        <w:t xml:space="preserve"> recorded visits to ambush bug occupied flowers, only </w:t>
      </w:r>
      <w:del w:id="122" w:author="Collin Schwantes" w:date="2018-02-12T22:57:00Z">
        <w:r w:rsidR="00196ADD" w:rsidRPr="00032EC6" w:rsidDel="00274005">
          <w:delText xml:space="preserve">two </w:delText>
        </w:r>
      </w:del>
      <w:ins w:id="123" w:author="Collin Schwantes" w:date="2018-02-12T22:57:00Z">
        <w:r w:rsidR="00274005">
          <w:t>one</w:t>
        </w:r>
        <w:r w:rsidR="00274005" w:rsidRPr="00032EC6">
          <w:t xml:space="preserve"> </w:t>
        </w:r>
      </w:ins>
      <w:r w:rsidR="00196ADD" w:rsidRPr="00032EC6">
        <w:t>predation event</w:t>
      </w:r>
      <w:del w:id="124" w:author="Collin Schwantes" w:date="2018-02-12T22:57:00Z">
        <w:r w:rsidR="00196ADD" w:rsidRPr="00032EC6" w:rsidDel="00274005">
          <w:delText>s</w:delText>
        </w:r>
      </w:del>
      <w:r w:rsidR="00196ADD" w:rsidRPr="00032EC6">
        <w:t xml:space="preserve"> </w:t>
      </w:r>
      <w:del w:id="125" w:author="Collin Schwantes" w:date="2018-02-12T22:57:00Z">
        <w:r w:rsidR="00196ADD" w:rsidRPr="00032EC6" w:rsidDel="00274005">
          <w:delText xml:space="preserve">were </w:delText>
        </w:r>
      </w:del>
      <w:ins w:id="126" w:author="Collin Schwantes" w:date="2018-02-12T22:57:00Z">
        <w:r w:rsidR="00274005">
          <w:t>was</w:t>
        </w:r>
        <w:r w:rsidR="00274005" w:rsidRPr="00032EC6">
          <w:t xml:space="preserve"> </w:t>
        </w:r>
      </w:ins>
      <w:r w:rsidR="00196ADD" w:rsidRPr="00032EC6">
        <w:t>recorded</w:t>
      </w:r>
      <w:r w:rsidR="00196ADD">
        <w:t xml:space="preserve">, representing just </w:t>
      </w:r>
      <w:r w:rsidR="00196ADD" w:rsidRPr="00032EC6">
        <w:t>0.</w:t>
      </w:r>
      <w:ins w:id="127" w:author="Collin Schwantes" w:date="2018-02-12T22:58:00Z">
        <w:r w:rsidR="002F6F53">
          <w:t>15</w:t>
        </w:r>
      </w:ins>
      <w:del w:id="128" w:author="Collin Schwantes" w:date="2018-02-12T22:58:00Z">
        <w:r w:rsidR="00196ADD" w:rsidRPr="00032EC6" w:rsidDel="002F6F53">
          <w:delText>3</w:delText>
        </w:r>
      </w:del>
      <w:r w:rsidR="00196ADD" w:rsidRPr="00032EC6">
        <w:t>% of visits to</w:t>
      </w:r>
      <w:r w:rsidR="00196ADD">
        <w:t xml:space="preserve"> occupied flowers. </w:t>
      </w:r>
      <w:commentRangeStart w:id="129"/>
      <w:del w:id="130" w:author="Collin Schwantes" w:date="2018-02-12T22:58:00Z">
        <w:r w:rsidR="00196ADD" w:rsidDel="002F6F53">
          <w:delText xml:space="preserve">One </w:delText>
        </w:r>
      </w:del>
      <w:ins w:id="131" w:author="Collin Schwantes" w:date="2018-02-12T22:58:00Z">
        <w:r w:rsidR="002F6F53">
          <w:t xml:space="preserve">The </w:t>
        </w:r>
      </w:ins>
      <w:r w:rsidR="00196ADD">
        <w:t>ambush bug successfully captured and fed on a foraging honeybee</w:t>
      </w:r>
      <w:ins w:id="132" w:author="Collin Schwantes" w:date="2018-02-12T22:58:00Z">
        <w:r w:rsidR="002F6F53">
          <w:t>.</w:t>
        </w:r>
      </w:ins>
      <w:del w:id="133" w:author="Collin Schwantes" w:date="2018-02-12T22:58:00Z">
        <w:r w:rsidR="00196ADD" w:rsidDel="002F6F53">
          <w:delText xml:space="preserve">, the other captured and killed a male </w:delText>
        </w:r>
        <w:commentRangeStart w:id="134"/>
        <w:r w:rsidR="00196ADD" w:rsidRPr="00262ADF" w:rsidDel="002F6F53">
          <w:rPr>
            <w:i/>
            <w:rPrChange w:id="135" w:author="D" w:date="2018-02-11T16:23:00Z">
              <w:rPr/>
            </w:rPrChange>
          </w:rPr>
          <w:delText>Melissodes</w:delText>
        </w:r>
        <w:commentRangeEnd w:id="134"/>
        <w:r w:rsidR="00274005" w:rsidDel="002F6F53">
          <w:rPr>
            <w:rStyle w:val="CommentReference"/>
          </w:rPr>
          <w:commentReference w:id="134"/>
        </w:r>
        <w:r w:rsidR="00196ADD" w:rsidDel="002F6F53">
          <w:delText>.</w:delText>
        </w:r>
      </w:del>
      <w:ins w:id="136" w:author="Collin Schwantes" w:date="2018-02-12T22:26:00Z">
        <w:r w:rsidR="00E443A2">
          <w:t xml:space="preserve"> </w:t>
        </w:r>
      </w:ins>
      <w:ins w:id="137" w:author="Collin Schwantes" w:date="2018-02-12T22:57:00Z">
        <w:r w:rsidR="002F6F53">
          <w:t xml:space="preserve">The honeybee landed </w:t>
        </w:r>
      </w:ins>
      <w:ins w:id="138" w:author="Collin Schwantes" w:date="2018-02-12T23:01:00Z">
        <w:r w:rsidR="002F6F53">
          <w:t xml:space="preserve">on top of the ambush bug with its head and abdomen oriented in the same direction as the </w:t>
        </w:r>
      </w:ins>
      <w:ins w:id="139" w:author="Collin Schwantes" w:date="2018-02-12T23:03:00Z">
        <w:r w:rsidR="002F6F53">
          <w:t xml:space="preserve">predator. </w:t>
        </w:r>
      </w:ins>
      <w:ins w:id="140" w:author="Collin Schwantes" w:date="2018-02-12T23:08:00Z">
        <w:r w:rsidR="003D58BC">
          <w:t xml:space="preserve">As the bee moved towards the center of the flower, </w:t>
        </w:r>
      </w:ins>
      <w:ins w:id="141" w:author="Collin Schwantes" w:date="2018-02-12T23:03:00Z">
        <w:r w:rsidR="003D58BC">
          <w:t>t</w:t>
        </w:r>
        <w:r w:rsidR="002F6F53">
          <w:t xml:space="preserve">he ambush bug grasped </w:t>
        </w:r>
      </w:ins>
      <w:ins w:id="142" w:author="Collin Schwantes" w:date="2018-02-12T23:08:00Z">
        <w:r w:rsidR="003D58BC">
          <w:t>it</w:t>
        </w:r>
      </w:ins>
      <w:ins w:id="143" w:author="Collin Schwantes" w:date="2018-02-12T23:03:00Z">
        <w:r w:rsidR="002F6F53">
          <w:t xml:space="preserve"> with its forelegs and inserted its beak in the </w:t>
        </w:r>
      </w:ins>
      <w:ins w:id="144" w:author="Collin Schwantes" w:date="2018-02-12T23:19:00Z">
        <w:r w:rsidR="00BD0559">
          <w:t>membrane</w:t>
        </w:r>
      </w:ins>
      <w:ins w:id="145" w:author="Collin Schwantes" w:date="2018-02-12T23:03:00Z">
        <w:r w:rsidR="002F6F53">
          <w:t xml:space="preserve"> between the head and thorax. The bee </w:t>
        </w:r>
        <w:r w:rsidR="003D58BC">
          <w:t xml:space="preserve">beat its wings and attempted to </w:t>
        </w:r>
        <w:r w:rsidR="002F6F53">
          <w:t>sting the bug but was unable</w:t>
        </w:r>
      </w:ins>
      <w:ins w:id="146" w:author="Collin Schwantes" w:date="2018-02-12T23:11:00Z">
        <w:r w:rsidR="003D58BC">
          <w:t xml:space="preserve"> free itself</w:t>
        </w:r>
      </w:ins>
      <w:ins w:id="147" w:author="Collin Schwantes" w:date="2018-02-12T23:03:00Z">
        <w:r w:rsidR="002F6F53">
          <w:t>.</w:t>
        </w:r>
        <w:r w:rsidR="003D58BC">
          <w:t xml:space="preserve"> A</w:t>
        </w:r>
        <w:r w:rsidR="002F6F53">
          <w:t>fter</w:t>
        </w:r>
      </w:ins>
      <w:ins w:id="148" w:author="Collin Schwantes" w:date="2018-02-12T23:11:00Z">
        <w:r w:rsidR="003D58BC">
          <w:t xml:space="preserve"> 25 seconds</w:t>
        </w:r>
      </w:ins>
      <w:ins w:id="149" w:author="Collin Schwantes" w:date="2018-02-12T23:03:00Z">
        <w:r w:rsidR="003D58BC">
          <w:t xml:space="preserve"> the bee stopped struggling. </w:t>
        </w:r>
      </w:ins>
      <w:ins w:id="150" w:author="Collin Schwantes" w:date="2018-02-12T23:17:00Z">
        <w:r w:rsidR="003D58BC">
          <w:t xml:space="preserve">Over the course of 9 minutes the ambush </w:t>
        </w:r>
      </w:ins>
      <w:ins w:id="151" w:author="Collin Schwantes" w:date="2018-02-12T23:18:00Z">
        <w:r w:rsidR="00BD0559">
          <w:t xml:space="preserve">bug repositions itself so </w:t>
        </w:r>
      </w:ins>
      <w:ins w:id="152" w:author="Collin Schwantes" w:date="2018-02-12T23:25:00Z">
        <w:r w:rsidR="00BD0559">
          <w:t xml:space="preserve">the </w:t>
        </w:r>
      </w:ins>
      <w:ins w:id="153" w:author="Collin Schwantes" w:date="2018-02-12T23:18:00Z">
        <w:r w:rsidR="00BD0559">
          <w:t>bee is hanging</w:t>
        </w:r>
      </w:ins>
      <w:ins w:id="154" w:author="Collin Schwantes" w:date="2018-02-12T23:19:00Z">
        <w:r w:rsidR="00BD0559">
          <w:t xml:space="preserve"> straight down from the flower.</w:t>
        </w:r>
      </w:ins>
      <w:ins w:id="155" w:author="Collin Schwantes" w:date="2018-02-12T23:04:00Z">
        <w:r w:rsidR="003D58BC">
          <w:t xml:space="preserve">  </w:t>
        </w:r>
      </w:ins>
      <w:ins w:id="156" w:author="Collin Schwantes" w:date="2018-02-12T23:03:00Z">
        <w:r w:rsidR="002F6F53">
          <w:t xml:space="preserve"> </w:t>
        </w:r>
      </w:ins>
      <w:del w:id="157" w:author="Collin Schwantes" w:date="2018-02-12T22:26:00Z">
        <w:r w:rsidR="00196ADD" w:rsidDel="00E443A2">
          <w:delText xml:space="preserve"> </w:delText>
        </w:r>
      </w:del>
      <w:del w:id="158" w:author="Collin Schwantes" w:date="2018-02-12T22:54:00Z">
        <w:r w:rsidR="00196ADD" w:rsidDel="00274005">
          <w:delText xml:space="preserve"> </w:delText>
        </w:r>
      </w:del>
      <w:commentRangeEnd w:id="129"/>
      <w:r w:rsidR="00196ADD">
        <w:rPr>
          <w:rStyle w:val="CommentReference"/>
        </w:rPr>
        <w:commentReference w:id="129"/>
      </w:r>
      <w:ins w:id="159" w:author="Collin Schwantes" w:date="2018-02-12T22:25:00Z">
        <w:r w:rsidR="00E443A2">
          <w:t xml:space="preserve">No attempted predation events were observed. </w:t>
        </w:r>
      </w:ins>
    </w:p>
    <w:p w14:paraId="23EE4219" w14:textId="657A9407" w:rsidR="00A31EDE" w:rsidRPr="00A31EDE" w:rsidRDefault="00A31EDE" w:rsidP="00A31EDE">
      <w:pPr>
        <w:spacing w:line="480" w:lineRule="auto"/>
        <w:contextualSpacing/>
        <w:rPr>
          <w:b/>
        </w:rPr>
      </w:pPr>
      <w:r w:rsidRPr="00A31EDE">
        <w:rPr>
          <w:b/>
        </w:rPr>
        <w:t>Bee Visitation to Flowers</w:t>
      </w:r>
    </w:p>
    <w:p w14:paraId="4FEF43C4" w14:textId="2BF36A8E" w:rsidR="007F3A12" w:rsidRDefault="004D7467" w:rsidP="00564DCF">
      <w:pPr>
        <w:spacing w:line="480" w:lineRule="auto"/>
        <w:ind w:firstLine="720"/>
        <w:contextualSpacing/>
      </w:pPr>
      <w:r>
        <w:t xml:space="preserve">Summed across all three days, we recorded 613 total visits from </w:t>
      </w:r>
      <w:r w:rsidRPr="003F542A">
        <w:rPr>
          <w:i/>
        </w:rPr>
        <w:t>Melissodes</w:t>
      </w:r>
      <w:r w:rsidR="003A1A07">
        <w:rPr>
          <w:i/>
        </w:rPr>
        <w:t xml:space="preserve"> </w:t>
      </w:r>
      <w:r w:rsidR="003A1A07">
        <w:t>to 17 control flowers and 18 occupied flowers</w:t>
      </w:r>
      <w:r w:rsidR="00564DCF">
        <w:t xml:space="preserve">. We found a significant effect of sex on </w:t>
      </w:r>
      <w:commentRangeStart w:id="160"/>
      <w:r w:rsidR="00564DCF">
        <w:t>visitation</w:t>
      </w:r>
      <w:commentRangeEnd w:id="160"/>
      <w:r w:rsidR="0088225B">
        <w:rPr>
          <w:rStyle w:val="CommentReference"/>
        </w:rPr>
        <w:commentReference w:id="160"/>
      </w:r>
      <w:r w:rsidR="00564DCF">
        <w:t>, with m</w:t>
      </w:r>
      <w:r w:rsidR="00564DCF" w:rsidRPr="00032EC6">
        <w:t xml:space="preserve">ale </w:t>
      </w:r>
      <w:r w:rsidR="00564DCF" w:rsidRPr="00032EC6">
        <w:rPr>
          <w:i/>
        </w:rPr>
        <w:t>Melissodes</w:t>
      </w:r>
      <w:r w:rsidR="00564DCF" w:rsidRPr="00032EC6">
        <w:t xml:space="preserve"> </w:t>
      </w:r>
      <w:r w:rsidR="00564DCF">
        <w:t xml:space="preserve">visiting </w:t>
      </w:r>
      <w:commentRangeStart w:id="161"/>
      <w:r w:rsidR="00564DCF">
        <w:t xml:space="preserve">experimental </w:t>
      </w:r>
      <w:commentRangeEnd w:id="161"/>
      <w:r w:rsidR="00262ADF">
        <w:rPr>
          <w:rStyle w:val="CommentReference"/>
        </w:rPr>
        <w:commentReference w:id="161"/>
      </w:r>
      <w:r w:rsidR="00564DCF">
        <w:t>flowers three times more frequently than females (F</w:t>
      </w:r>
      <w:r w:rsidR="00564DCF" w:rsidRPr="00564DCF">
        <w:rPr>
          <w:vertAlign w:val="subscript"/>
        </w:rPr>
        <w:t>1</w:t>
      </w:r>
      <w:r w:rsidR="00F2638F">
        <w:t xml:space="preserve"> = 25.49, P &lt; 0.001), </w:t>
      </w:r>
      <w:ins w:id="162" w:author="D" w:date="2018-02-11T16:25:00Z">
        <w:r w:rsidR="00262ADF">
          <w:t>with</w:t>
        </w:r>
      </w:ins>
      <w:del w:id="163" w:author="D" w:date="2018-02-11T16:25:00Z">
        <w:r w:rsidR="00F2638F" w:rsidDel="00262ADF">
          <w:delText>although</w:delText>
        </w:r>
      </w:del>
      <w:r w:rsidR="00F2638F">
        <w:t xml:space="preserve"> f</w:t>
      </w:r>
      <w:r w:rsidR="00564DCF">
        <w:t>emales m</w:t>
      </w:r>
      <w:ins w:id="164" w:author="D" w:date="2018-02-11T16:25:00Z">
        <w:r w:rsidR="00262ADF">
          <w:t>aking</w:t>
        </w:r>
      </w:ins>
      <w:del w:id="165" w:author="D" w:date="2018-02-11T16:25:00Z">
        <w:r w:rsidR="00564DCF" w:rsidDel="00262ADF">
          <w:delText>ade</w:delText>
        </w:r>
      </w:del>
      <w:r w:rsidR="00564DCF">
        <w:t xml:space="preserve"> up </w:t>
      </w:r>
      <w:del w:id="166" w:author="Collin Schwantes" w:date="2018-02-12T23:31:00Z">
        <w:r w:rsidR="00564DCF" w:rsidDel="0088225B">
          <w:delText xml:space="preserve">just </w:delText>
        </w:r>
      </w:del>
      <w:r w:rsidR="00564DCF">
        <w:t>24% of visits (147 compared to 466 male visits). We found</w:t>
      </w:r>
      <w:r w:rsidR="0002248C" w:rsidRPr="0002248C">
        <w:t xml:space="preserve"> no significant effect of ambush bug presence on </w:t>
      </w:r>
      <w:r w:rsidR="0002248C">
        <w:t xml:space="preserve">total </w:t>
      </w:r>
      <w:r w:rsidR="000550FD">
        <w:t>visitation</w:t>
      </w:r>
      <w:r w:rsidR="00564DCF">
        <w:t xml:space="preserve"> (F</w:t>
      </w:r>
      <w:r w:rsidR="00564DCF" w:rsidRPr="00564DCF">
        <w:rPr>
          <w:vertAlign w:val="subscript"/>
        </w:rPr>
        <w:t>1</w:t>
      </w:r>
      <w:r w:rsidR="00564DCF">
        <w:t xml:space="preserve"> = 0.01, P = 0.904), </w:t>
      </w:r>
      <w:commentRangeStart w:id="167"/>
      <w:commentRangeStart w:id="168"/>
      <w:r w:rsidR="00564DCF">
        <w:t>and</w:t>
      </w:r>
      <w:commentRangeEnd w:id="167"/>
      <w:r w:rsidR="00262ADF">
        <w:rPr>
          <w:rStyle w:val="CommentReference"/>
        </w:rPr>
        <w:commentReference w:id="167"/>
      </w:r>
      <w:r w:rsidR="00564DCF">
        <w:t xml:space="preserve"> w</w:t>
      </w:r>
      <w:r w:rsidR="000550FD">
        <w:t xml:space="preserve">hile females bees visited ambush bug </w:t>
      </w:r>
      <w:commentRangeStart w:id="169"/>
      <w:r w:rsidR="000550FD">
        <w:t>occupied</w:t>
      </w:r>
      <w:commentRangeEnd w:id="169"/>
      <w:r w:rsidR="0088225B">
        <w:rPr>
          <w:rStyle w:val="CommentReference"/>
        </w:rPr>
        <w:commentReference w:id="169"/>
      </w:r>
      <w:r w:rsidR="00E67803">
        <w:t xml:space="preserve"> flowers 26% less than controls</w:t>
      </w:r>
      <w:r w:rsidR="00564DCF">
        <w:t xml:space="preserve"> compared to a 12% increase in male visitation</w:t>
      </w:r>
      <w:r w:rsidR="003A1A07">
        <w:t xml:space="preserve"> </w:t>
      </w:r>
      <w:ins w:id="170" w:author="D" w:date="2018-02-11T16:27:00Z">
        <w:r w:rsidR="00262ADF">
          <w:t xml:space="preserve">to occupied flowers </w:t>
        </w:r>
      </w:ins>
      <w:r w:rsidR="003A1A07">
        <w:t>(Figure 3)</w:t>
      </w:r>
      <w:r w:rsidR="00E67803">
        <w:t xml:space="preserve">, </w:t>
      </w:r>
      <w:commentRangeEnd w:id="168"/>
      <w:r w:rsidR="00E2724F">
        <w:rPr>
          <w:rStyle w:val="CommentReference"/>
        </w:rPr>
        <w:commentReference w:id="168"/>
      </w:r>
      <w:r w:rsidR="00E67803">
        <w:t>the</w:t>
      </w:r>
      <w:r w:rsidR="00564DCF">
        <w:t xml:space="preserve"> interaction </w:t>
      </w:r>
      <w:r w:rsidR="00564DCF" w:rsidRPr="0002248C">
        <w:t>b</w:t>
      </w:r>
      <w:r w:rsidR="00564DCF">
        <w:t xml:space="preserve">etween the sex of long-horned bee visitor </w:t>
      </w:r>
      <w:r w:rsidR="00564DCF" w:rsidRPr="0002248C">
        <w:t>and ambush bug presence</w:t>
      </w:r>
      <w:r w:rsidR="00564DCF">
        <w:t xml:space="preserve"> </w:t>
      </w:r>
      <w:r w:rsidR="00E67803">
        <w:t>was no</w:t>
      </w:r>
      <w:r w:rsidR="00564DCF">
        <w:t>t</w:t>
      </w:r>
      <w:r w:rsidR="00E67803">
        <w:t xml:space="preserve"> signi</w:t>
      </w:r>
      <w:r w:rsidR="00F2638F">
        <w:t>ficant</w:t>
      </w:r>
      <w:r w:rsidR="0002248C" w:rsidRPr="0002248C">
        <w:t xml:space="preserve"> </w:t>
      </w:r>
      <w:r w:rsidR="00564DCF">
        <w:t>(F</w:t>
      </w:r>
      <w:r w:rsidR="00564DCF" w:rsidRPr="00564DCF">
        <w:rPr>
          <w:vertAlign w:val="subscript"/>
        </w:rPr>
        <w:t>1</w:t>
      </w:r>
      <w:r w:rsidR="00564DCF">
        <w:t xml:space="preserve"> = 2.94, P = 0.091</w:t>
      </w:r>
      <w:r w:rsidR="003A1A07">
        <w:t>)</w:t>
      </w:r>
      <w:ins w:id="171" w:author="D" w:date="2018-02-11T16:27:00Z">
        <w:r w:rsidR="00262ADF">
          <w:t>.</w:t>
        </w:r>
      </w:ins>
      <w:del w:id="172" w:author="D" w:date="2018-02-11T16:27:00Z">
        <w:r w:rsidR="003A1A07" w:rsidDel="00262ADF">
          <w:delText>,</w:delText>
        </w:r>
      </w:del>
      <w:r w:rsidR="003A1A07">
        <w:t xml:space="preserve"> </w:t>
      </w:r>
      <w:del w:id="173" w:author="D" w:date="2018-02-11T16:27:00Z">
        <w:r w:rsidR="003A1A07" w:rsidDel="00262ADF">
          <w:delText>suggesting that ambush bu</w:delText>
        </w:r>
        <w:r w:rsidR="00F2638F" w:rsidDel="00262ADF">
          <w:delText>g</w:delText>
        </w:r>
        <w:r w:rsidR="003A1A07" w:rsidDel="00262ADF">
          <w:delText>s likely have little effect on visitation frequency.</w:delText>
        </w:r>
        <w:r w:rsidR="007F3A12" w:rsidDel="00262ADF">
          <w:delText xml:space="preserve"> </w:delText>
        </w:r>
      </w:del>
    </w:p>
    <w:p w14:paraId="0B17DCB1" w14:textId="6456C917" w:rsidR="00733EEA" w:rsidRDefault="00554D91" w:rsidP="00564DCF">
      <w:pPr>
        <w:spacing w:line="480" w:lineRule="auto"/>
        <w:ind w:firstLine="720"/>
        <w:contextualSpacing/>
      </w:pPr>
      <w:r>
        <w:t xml:space="preserve">Of the </w:t>
      </w:r>
      <w:r w:rsidRPr="009763A6">
        <w:t>613 total v</w:t>
      </w:r>
      <w:r>
        <w:t xml:space="preserve">isits from </w:t>
      </w:r>
      <w:r w:rsidRPr="007F3A12">
        <w:rPr>
          <w:i/>
        </w:rPr>
        <w:t>Mel</w:t>
      </w:r>
      <w:r w:rsidR="000D5969" w:rsidRPr="007F3A12">
        <w:rPr>
          <w:i/>
        </w:rPr>
        <w:t xml:space="preserve">issodes </w:t>
      </w:r>
      <w:r w:rsidR="003A1A07">
        <w:t xml:space="preserve">recorded </w:t>
      </w:r>
      <w:r w:rsidR="000D5969">
        <w:t>during the experiment</w:t>
      </w:r>
      <w:r>
        <w:t xml:space="preserve">, </w:t>
      </w:r>
      <w:del w:id="174" w:author="Collin Schwantes" w:date="2018-02-12T23:27:00Z">
        <w:r w:rsidRPr="009763A6" w:rsidDel="00BD0559">
          <w:delText xml:space="preserve">only </w:delText>
        </w:r>
      </w:del>
      <w:r w:rsidRPr="009763A6">
        <w:t xml:space="preserve">222 </w:t>
      </w:r>
      <w:del w:id="175" w:author="Collin Schwantes" w:date="2018-02-12T23:27:00Z">
        <w:r w:rsidRPr="009763A6" w:rsidDel="00BD0559">
          <w:delText xml:space="preserve">actually </w:delText>
        </w:r>
      </w:del>
      <w:r w:rsidRPr="009763A6">
        <w:t xml:space="preserve">landed on flowers. </w:t>
      </w:r>
      <w:r w:rsidR="007F3A12">
        <w:t xml:space="preserve">We </w:t>
      </w:r>
      <w:r w:rsidR="007F3A12" w:rsidRPr="00733EEA">
        <w:t xml:space="preserve">found no effect of ambush bug presence on </w:t>
      </w:r>
      <w:commentRangeStart w:id="176"/>
      <w:r w:rsidR="007F3A12" w:rsidRPr="00733EEA">
        <w:t xml:space="preserve">landing bees </w:t>
      </w:r>
      <w:commentRangeEnd w:id="176"/>
      <w:r w:rsidR="00262ADF">
        <w:rPr>
          <w:rStyle w:val="CommentReference"/>
        </w:rPr>
        <w:commentReference w:id="176"/>
      </w:r>
      <w:r w:rsidR="007F3A12">
        <w:t>(F</w:t>
      </w:r>
      <w:r w:rsidR="007F3A12" w:rsidRPr="00564DCF">
        <w:rPr>
          <w:vertAlign w:val="subscript"/>
        </w:rPr>
        <w:t>1</w:t>
      </w:r>
      <w:r w:rsidR="007F3A12">
        <w:t xml:space="preserve"> = 0.34, P = 0.560) </w:t>
      </w:r>
      <w:r w:rsidR="007F3A12" w:rsidRPr="00733EEA">
        <w:t xml:space="preserve">and </w:t>
      </w:r>
      <w:r w:rsidR="007F3A12" w:rsidRPr="00733EEA">
        <w:lastRenderedPageBreak/>
        <w:t>no intera</w:t>
      </w:r>
      <w:r w:rsidR="007F3A12">
        <w:t>ction between ambush bug presence and</w:t>
      </w:r>
      <w:r w:rsidR="007F3A12" w:rsidRPr="00733EEA">
        <w:t xml:space="preserve"> bee </w:t>
      </w:r>
      <w:commentRangeStart w:id="177"/>
      <w:r w:rsidR="007F3A12" w:rsidRPr="00733EEA">
        <w:t>sex</w:t>
      </w:r>
      <w:r w:rsidR="007F3A12">
        <w:t xml:space="preserve"> </w:t>
      </w:r>
      <w:ins w:id="178" w:author="D" w:date="2018-02-11T16:28:00Z">
        <w:r w:rsidR="00262ADF">
          <w:t xml:space="preserve">on </w:t>
        </w:r>
        <w:proofErr w:type="gramStart"/>
        <w:r w:rsidR="00262ADF">
          <w:t xml:space="preserve">XXX  </w:t>
        </w:r>
      </w:ins>
      <w:commentRangeEnd w:id="177"/>
      <w:proofErr w:type="gramEnd"/>
      <w:ins w:id="179" w:author="D" w:date="2018-02-11T16:29:00Z">
        <w:r w:rsidR="00262ADF">
          <w:rPr>
            <w:rStyle w:val="CommentReference"/>
          </w:rPr>
          <w:commentReference w:id="177"/>
        </w:r>
      </w:ins>
      <w:r w:rsidR="007F3A12">
        <w:t>(F</w:t>
      </w:r>
      <w:r w:rsidR="007F3A12" w:rsidRPr="00564DCF">
        <w:rPr>
          <w:vertAlign w:val="subscript"/>
        </w:rPr>
        <w:t>1</w:t>
      </w:r>
      <w:r w:rsidR="007F3A12">
        <w:t xml:space="preserve"> = 0.01, P = 0.711)</w:t>
      </w:r>
      <w:r w:rsidR="007F3A12" w:rsidRPr="00733EEA">
        <w:t>.</w:t>
      </w:r>
      <w:r w:rsidR="007F3A12">
        <w:t xml:space="preserve"> However, w</w:t>
      </w:r>
      <w:r w:rsidR="00733EEA">
        <w:t>hile male</w:t>
      </w:r>
      <w:r w:rsidR="00733EEA" w:rsidRPr="00733EEA">
        <w:t xml:space="preserve"> bee</w:t>
      </w:r>
      <w:r w:rsidR="007F3A12">
        <w:t>s</w:t>
      </w:r>
      <w:r w:rsidR="00733EEA" w:rsidRPr="00733EEA">
        <w:t xml:space="preserve"> visited more frequently, twice as many female bees landed on experimental flowers</w:t>
      </w:r>
      <w:r w:rsidR="00733EEA">
        <w:t xml:space="preserve"> (F</w:t>
      </w:r>
      <w:r w:rsidR="00733EEA" w:rsidRPr="00564DCF">
        <w:rPr>
          <w:vertAlign w:val="subscript"/>
        </w:rPr>
        <w:t>1</w:t>
      </w:r>
      <w:r w:rsidR="00733EEA">
        <w:t xml:space="preserve"> = 10.64, P = 0.002)</w:t>
      </w:r>
      <w:r w:rsidR="00733EEA" w:rsidRPr="00733EEA">
        <w:t xml:space="preserve">. </w:t>
      </w:r>
      <w:r w:rsidR="007F3A12">
        <w:t>Moreover, f</w:t>
      </w:r>
      <w:r w:rsidR="007F3A12" w:rsidRPr="007F3A12">
        <w:t>emale bees were more than 5 times more likely to land when visiting a flower than male bees (92% vs 17%</w:t>
      </w:r>
      <w:r w:rsidR="007F3A12">
        <w:t xml:space="preserve"> respectively,</w:t>
      </w:r>
      <w:r w:rsidR="007F3A12" w:rsidRPr="007F3A12">
        <w:t xml:space="preserve"> </w:t>
      </w:r>
      <w:r w:rsidR="007F3A12">
        <w:t>F</w:t>
      </w:r>
      <w:r w:rsidR="007F3A12" w:rsidRPr="00564DCF">
        <w:rPr>
          <w:vertAlign w:val="subscript"/>
        </w:rPr>
        <w:t>1</w:t>
      </w:r>
      <w:r w:rsidR="007F3A12">
        <w:t xml:space="preserve"> = </w:t>
      </w:r>
      <w:r w:rsidR="00D2226C">
        <w:t>111.39</w:t>
      </w:r>
      <w:r w:rsidR="007F3A12">
        <w:t>, P &lt; 0.001, Figure 4</w:t>
      </w:r>
      <w:r w:rsidR="007F3A12" w:rsidRPr="007F3A12">
        <w:t xml:space="preserve">). </w:t>
      </w:r>
      <w:commentRangeStart w:id="180"/>
      <w:commentRangeStart w:id="181"/>
      <w:r w:rsidR="007F3A12" w:rsidRPr="007F3A12">
        <w:t>While</w:t>
      </w:r>
      <w:commentRangeEnd w:id="180"/>
      <w:r w:rsidR="00262ADF">
        <w:rPr>
          <w:rStyle w:val="CommentReference"/>
        </w:rPr>
        <w:commentReference w:id="180"/>
      </w:r>
      <w:r w:rsidR="007F3A12" w:rsidRPr="007F3A12">
        <w:t xml:space="preserve"> the presence of am</w:t>
      </w:r>
      <w:r w:rsidR="001D09C8">
        <w:t>bush bugs increased the proportion</w:t>
      </w:r>
      <w:r w:rsidR="007F3A12" w:rsidRPr="007F3A12">
        <w:t xml:space="preserve"> of females landing on a particular flower by 1</w:t>
      </w:r>
      <w:r w:rsidR="002E0B28">
        <w:t>3%, it decreased the proportion</w:t>
      </w:r>
      <w:r w:rsidR="007F3A12" w:rsidRPr="007F3A12">
        <w:t xml:space="preserve"> of males landing by over 30%, although </w:t>
      </w:r>
      <w:commentRangeEnd w:id="181"/>
      <w:r w:rsidR="00E2724F">
        <w:rPr>
          <w:rStyle w:val="CommentReference"/>
        </w:rPr>
        <w:commentReference w:id="181"/>
      </w:r>
      <w:r w:rsidR="007F3A12" w:rsidRPr="007F3A12">
        <w:t xml:space="preserve">the interaction between ambush bug presence and sex </w:t>
      </w:r>
      <w:r w:rsidR="00E2724F">
        <w:t xml:space="preserve">again was not </w:t>
      </w:r>
      <w:r w:rsidR="007F3A12">
        <w:t>significant (F</w:t>
      </w:r>
      <w:r w:rsidR="007F3A12" w:rsidRPr="00564DCF">
        <w:rPr>
          <w:vertAlign w:val="subscript"/>
        </w:rPr>
        <w:t>1</w:t>
      </w:r>
      <w:r w:rsidR="007F3A12">
        <w:t xml:space="preserve"> = </w:t>
      </w:r>
      <w:r w:rsidR="00D2226C">
        <w:t>3.38</w:t>
      </w:r>
      <w:r w:rsidR="007F3A12">
        <w:t>, P = 0.071)</w:t>
      </w:r>
      <w:r w:rsidR="00D2226C">
        <w:t xml:space="preserve"> and there was no overall main effect of ambush bug </w:t>
      </w:r>
      <w:proofErr w:type="gramStart"/>
      <w:r w:rsidR="00D2226C">
        <w:t>presence(</w:t>
      </w:r>
      <w:proofErr w:type="gramEnd"/>
      <w:r w:rsidR="00D2226C">
        <w:t>F</w:t>
      </w:r>
      <w:r w:rsidR="00D2226C" w:rsidRPr="00564DCF">
        <w:rPr>
          <w:vertAlign w:val="subscript"/>
        </w:rPr>
        <w:t>1</w:t>
      </w:r>
      <w:r w:rsidR="00D2226C">
        <w:t xml:space="preserve"> = 0.42, P = 0.518)</w:t>
      </w:r>
      <w:r w:rsidR="007F3A12">
        <w:t>.</w:t>
      </w:r>
    </w:p>
    <w:p w14:paraId="526A3A2B" w14:textId="116F7E50" w:rsidR="00A31EDE" w:rsidRDefault="00A31EDE" w:rsidP="00A31EDE">
      <w:pPr>
        <w:spacing w:line="480" w:lineRule="auto"/>
        <w:contextualSpacing/>
        <w:rPr>
          <w:b/>
        </w:rPr>
      </w:pPr>
      <w:commentRangeStart w:id="182"/>
      <w:r w:rsidRPr="00A31EDE">
        <w:rPr>
          <w:b/>
        </w:rPr>
        <w:t>Bee Visitation at Flowers</w:t>
      </w:r>
      <w:commentRangeEnd w:id="182"/>
      <w:r w:rsidR="00114348">
        <w:rPr>
          <w:rStyle w:val="CommentReference"/>
        </w:rPr>
        <w:commentReference w:id="182"/>
      </w:r>
    </w:p>
    <w:p w14:paraId="20AB3D72" w14:textId="6C40D89C" w:rsidR="002E0B28" w:rsidRDefault="00A31EDE" w:rsidP="0011204D">
      <w:pPr>
        <w:spacing w:line="480" w:lineRule="auto"/>
        <w:ind w:firstLine="720"/>
        <w:contextualSpacing/>
      </w:pPr>
      <w:r>
        <w:t xml:space="preserve">In general, </w:t>
      </w:r>
      <w:r w:rsidRPr="00A31EDE">
        <w:t xml:space="preserve">bees </w:t>
      </w:r>
      <w:r>
        <w:t xml:space="preserve">that did not land </w:t>
      </w:r>
      <w:r w:rsidRPr="00A31EDE">
        <w:t xml:space="preserve">spent </w:t>
      </w:r>
      <w:r>
        <w:t xml:space="preserve">very </w:t>
      </w:r>
      <w:r w:rsidRPr="00A31EDE">
        <w:t xml:space="preserve">little time at flowers, </w:t>
      </w:r>
      <w:del w:id="183" w:author="D" w:date="2018-02-11T16:31:00Z">
        <w:r w:rsidRPr="00A31EDE" w:rsidDel="00262ADF">
          <w:delText xml:space="preserve">presumable </w:delText>
        </w:r>
      </w:del>
      <w:ins w:id="184" w:author="D" w:date="2018-02-11T16:31:00Z">
        <w:r w:rsidR="00262ADF">
          <w:t>likely</w:t>
        </w:r>
        <w:r w:rsidR="00262ADF" w:rsidRPr="00A31EDE">
          <w:t xml:space="preserve"> </w:t>
        </w:r>
      </w:ins>
      <w:r w:rsidRPr="00A31EDE">
        <w:t>just inspecting them</w:t>
      </w:r>
      <w:r w:rsidR="00196ADD">
        <w:t xml:space="preserve"> in search of mates</w:t>
      </w:r>
      <w:r w:rsidRPr="00A31EDE">
        <w:t xml:space="preserve">. </w:t>
      </w:r>
      <w:ins w:id="185" w:author="D" w:date="2018-02-11T16:31:00Z">
        <w:r w:rsidR="004261AD">
          <w:t>Only</w:t>
        </w:r>
      </w:ins>
      <w:del w:id="186" w:author="D" w:date="2018-02-11T16:31:00Z">
        <w:r w:rsidRPr="00A31EDE" w:rsidDel="004261AD">
          <w:delText>Just</w:delText>
        </w:r>
      </w:del>
      <w:r w:rsidRPr="00A31EDE">
        <w:t xml:space="preserve"> 14 female bees inspected flowers without landing </w:t>
      </w:r>
      <w:r w:rsidR="002C4984">
        <w:t xml:space="preserve">compared to 377 males, </w:t>
      </w:r>
      <w:commentRangeStart w:id="187"/>
      <w:r w:rsidR="002C4984">
        <w:t>making statistical comparison difficult</w:t>
      </w:r>
      <w:commentRangeEnd w:id="187"/>
      <w:r w:rsidR="00114348">
        <w:rPr>
          <w:rStyle w:val="CommentReference"/>
        </w:rPr>
        <w:commentReference w:id="187"/>
      </w:r>
      <w:r w:rsidR="002C4984">
        <w:t xml:space="preserve">. </w:t>
      </w:r>
      <w:commentRangeStart w:id="188"/>
      <w:r w:rsidR="00F2638F">
        <w:t xml:space="preserve">Qualitatively, </w:t>
      </w:r>
      <w:commentRangeEnd w:id="188"/>
      <w:r w:rsidR="0064600D">
        <w:rPr>
          <w:rStyle w:val="CommentReference"/>
        </w:rPr>
        <w:commentReference w:id="188"/>
      </w:r>
      <w:r w:rsidR="00F2638F">
        <w:t>m</w:t>
      </w:r>
      <w:r w:rsidR="000C6E67" w:rsidRPr="00032EC6">
        <w:t xml:space="preserve">ales tended to briefly </w:t>
      </w:r>
      <w:commentRangeStart w:id="189"/>
      <w:r w:rsidR="000C6E67" w:rsidRPr="00032EC6">
        <w:t xml:space="preserve">visit </w:t>
      </w:r>
      <w:commentRangeEnd w:id="189"/>
      <w:r w:rsidR="00114348">
        <w:rPr>
          <w:rStyle w:val="CommentReference"/>
        </w:rPr>
        <w:commentReference w:id="189"/>
      </w:r>
      <w:r w:rsidR="000C6E67" w:rsidRPr="00032EC6">
        <w:t>flowers (mean ± SE = 1.75 seconds ± 0.64) and regularly visited flowers occupied by other bees</w:t>
      </w:r>
      <w:r w:rsidR="000C6E67">
        <w:t xml:space="preserve">. </w:t>
      </w:r>
      <w:r w:rsidR="002C4984">
        <w:t xml:space="preserve">On average, </w:t>
      </w:r>
      <w:r w:rsidRPr="00A31EDE">
        <w:t>male bees spent 45% more time insp</w:t>
      </w:r>
      <w:r w:rsidR="002C4984">
        <w:t xml:space="preserve">ecting flowers before </w:t>
      </w:r>
      <w:r w:rsidR="000C6E67">
        <w:t>deciding to leave</w:t>
      </w:r>
      <w:r w:rsidR="002C4984">
        <w:t xml:space="preserve"> than female bees </w:t>
      </w:r>
      <w:r w:rsidRPr="00A31EDE">
        <w:t xml:space="preserve">(.36 vs .20 seconds, respectively). Of those non-landing </w:t>
      </w:r>
      <w:r w:rsidR="002C4984">
        <w:t xml:space="preserve">male bee </w:t>
      </w:r>
      <w:r w:rsidRPr="00A31EDE">
        <w:t>visits, the presence of ambush bugs reduced the duration of inspection times by roughly 45%, though this was primarily driven by two</w:t>
      </w:r>
      <w:del w:id="190" w:author="D" w:date="2018-02-11T16:31:00Z">
        <w:r w:rsidRPr="00A31EDE" w:rsidDel="004261AD">
          <w:delText xml:space="preserve"> huge</w:delText>
        </w:r>
      </w:del>
      <w:r w:rsidRPr="00A31EDE">
        <w:t xml:space="preserve"> outli</w:t>
      </w:r>
      <w:commentRangeStart w:id="191"/>
      <w:r w:rsidRPr="00A31EDE">
        <w:t>ers of 1</w:t>
      </w:r>
      <w:r w:rsidR="002C4984">
        <w:t>1 and 33 secon</w:t>
      </w:r>
      <w:commentRangeEnd w:id="191"/>
      <w:r w:rsidR="00114348">
        <w:rPr>
          <w:rStyle w:val="CommentReference"/>
        </w:rPr>
        <w:commentReference w:id="191"/>
      </w:r>
      <w:r w:rsidR="002C4984">
        <w:t xml:space="preserve">ds, </w:t>
      </w:r>
      <w:commentRangeStart w:id="192"/>
      <w:r w:rsidR="002C4984">
        <w:t>respectively.</w:t>
      </w:r>
      <w:commentRangeEnd w:id="192"/>
      <w:r w:rsidR="004261AD">
        <w:rPr>
          <w:rStyle w:val="CommentReference"/>
        </w:rPr>
        <w:commentReference w:id="192"/>
      </w:r>
      <w:r w:rsidR="002C4984">
        <w:t xml:space="preserve"> </w:t>
      </w:r>
      <w:commentRangeStart w:id="193"/>
      <w:r w:rsidR="002C4984">
        <w:t xml:space="preserve">Summed over the three days of observation, 133 female and 89 male </w:t>
      </w:r>
      <w:r w:rsidR="002C4984" w:rsidRPr="002C4984">
        <w:rPr>
          <w:i/>
        </w:rPr>
        <w:t>Melissodes</w:t>
      </w:r>
      <w:r w:rsidR="002C4984">
        <w:t xml:space="preserve"> landed on flowers. </w:t>
      </w:r>
      <w:commentRangeEnd w:id="193"/>
      <w:r w:rsidR="005F3497">
        <w:rPr>
          <w:rStyle w:val="CommentReference"/>
        </w:rPr>
        <w:commentReference w:id="193"/>
      </w:r>
      <w:r w:rsidR="002C4984">
        <w:t xml:space="preserve">The amount of time bees spent on flowers averaged 6.4 seconds, though some bees that landed spent an exceptionally long time on flowers (up to 46 seconds, apparently simply resting and not foraging). We therefore identified 12 extreme outliers that were above the 95th percentile and excluded them from analyses. </w:t>
      </w:r>
      <w:commentRangeStart w:id="194"/>
      <w:r w:rsidR="002C4984">
        <w:t>Once landed, female bees spent 2.5 tim</w:t>
      </w:r>
      <w:r w:rsidR="00F2638F">
        <w:t>es longer on flowers than</w:t>
      </w:r>
      <w:r w:rsidR="002C4984">
        <w:t xml:space="preserve"> male bees </w:t>
      </w:r>
      <w:commentRangeEnd w:id="194"/>
      <w:r w:rsidR="004261AD">
        <w:rPr>
          <w:rStyle w:val="CommentReference"/>
        </w:rPr>
        <w:commentReference w:id="194"/>
      </w:r>
      <w:commentRangeStart w:id="195"/>
      <w:r w:rsidR="002C4984">
        <w:t>(F</w:t>
      </w:r>
      <w:r w:rsidR="002C4984" w:rsidRPr="00564DCF">
        <w:rPr>
          <w:vertAlign w:val="subscript"/>
        </w:rPr>
        <w:t>1</w:t>
      </w:r>
      <w:r w:rsidR="002C4984">
        <w:t xml:space="preserve"> </w:t>
      </w:r>
      <w:commentRangeStart w:id="196"/>
      <w:r w:rsidR="002C4984">
        <w:t>= 29.</w:t>
      </w:r>
      <w:r w:rsidR="00FF39A0">
        <w:t>3</w:t>
      </w:r>
      <w:r w:rsidR="002C4984">
        <w:t xml:space="preserve">4, </w:t>
      </w:r>
      <w:r w:rsidR="002C4984">
        <w:lastRenderedPageBreak/>
        <w:t>P &lt; 0.00</w:t>
      </w:r>
      <w:commentRangeEnd w:id="196"/>
      <w:r w:rsidR="0088225B">
        <w:rPr>
          <w:rStyle w:val="CommentReference"/>
        </w:rPr>
        <w:commentReference w:id="196"/>
      </w:r>
      <w:r w:rsidR="002C4984">
        <w:t>1</w:t>
      </w:r>
      <w:commentRangeEnd w:id="195"/>
      <w:r w:rsidR="00CC31B1">
        <w:rPr>
          <w:rStyle w:val="CommentReference"/>
        </w:rPr>
        <w:commentReference w:id="195"/>
      </w:r>
      <w:r w:rsidR="002C4984">
        <w:t xml:space="preserve">). While ambush bug presence tended to reduce the duration of visits by some 30% (13.4 % in females vs 57.6% in males) the effect was </w:t>
      </w:r>
      <w:r w:rsidR="00FF39A0">
        <w:t>not</w:t>
      </w:r>
      <w:r w:rsidR="002C4984">
        <w:t xml:space="preserve"> significant (F</w:t>
      </w:r>
      <w:r w:rsidR="002C4984" w:rsidRPr="00564DCF">
        <w:rPr>
          <w:vertAlign w:val="subscript"/>
        </w:rPr>
        <w:t>1</w:t>
      </w:r>
      <w:r w:rsidR="002C4984">
        <w:t xml:space="preserve"> = 3.2</w:t>
      </w:r>
      <w:r w:rsidR="00FF39A0">
        <w:t>0</w:t>
      </w:r>
      <w:r w:rsidR="002C4984">
        <w:t xml:space="preserve">, P = </w:t>
      </w:r>
      <w:r w:rsidR="00CC31B1">
        <w:t>0.073</w:t>
      </w:r>
      <w:r w:rsidR="002C4984">
        <w:t xml:space="preserve">) and there </w:t>
      </w:r>
      <w:r w:rsidR="00D2226C">
        <w:t>was no</w:t>
      </w:r>
      <w:r w:rsidR="002C4984">
        <w:t xml:space="preserve"> significant interaction</w:t>
      </w:r>
      <w:ins w:id="197" w:author="D" w:date="2018-02-11T16:35:00Z">
        <w:r w:rsidR="004261AD">
          <w:t xml:space="preserve"> of </w:t>
        </w:r>
        <w:del w:id="198" w:author="Collin Schwantes" w:date="2018-02-13T06:23:00Z">
          <w:r w:rsidR="004261AD" w:rsidDel="005F3497">
            <w:delText>XXX</w:delText>
          </w:r>
        </w:del>
      </w:ins>
      <w:ins w:id="199" w:author="Collin Schwantes" w:date="2018-02-13T06:23:00Z">
        <w:r w:rsidR="005F3497">
          <w:t>ambush bug presence</w:t>
        </w:r>
      </w:ins>
      <w:r w:rsidR="002C4984">
        <w:t xml:space="preserve"> with sex</w:t>
      </w:r>
      <w:r w:rsidR="00D2226C">
        <w:t xml:space="preserve"> (F</w:t>
      </w:r>
      <w:r w:rsidR="00D2226C" w:rsidRPr="00564DCF">
        <w:rPr>
          <w:vertAlign w:val="subscript"/>
        </w:rPr>
        <w:t>1</w:t>
      </w:r>
      <w:r w:rsidR="00D2226C">
        <w:t xml:space="preserve"> = 0.0</w:t>
      </w:r>
      <w:r w:rsidR="00FF39A0">
        <w:t>5</w:t>
      </w:r>
      <w:r w:rsidR="00D2226C">
        <w:t>, P = 0</w:t>
      </w:r>
      <w:r w:rsidR="00CC31B1">
        <w:t>.765</w:t>
      </w:r>
      <w:r w:rsidR="00D2226C">
        <w:t>).</w:t>
      </w:r>
      <w:r w:rsidR="0011204D">
        <w:t xml:space="preserve"> The proportions of f</w:t>
      </w:r>
      <w:r w:rsidR="00CC31B1">
        <w:t xml:space="preserve">emales </w:t>
      </w:r>
      <w:r w:rsidR="0011204D">
        <w:t>nectaring once landed was</w:t>
      </w:r>
      <w:r w:rsidR="00CC31B1">
        <w:t xml:space="preserve"> 37% </w:t>
      </w:r>
      <w:r w:rsidR="0011204D">
        <w:t xml:space="preserve">higher </w:t>
      </w:r>
      <w:r w:rsidR="00CC31B1">
        <w:t>than males (F</w:t>
      </w:r>
      <w:r w:rsidR="00CC31B1" w:rsidRPr="00564DCF">
        <w:rPr>
          <w:vertAlign w:val="subscript"/>
        </w:rPr>
        <w:t>1</w:t>
      </w:r>
      <w:proofErr w:type="gramStart"/>
      <w:r w:rsidR="00CC31B1">
        <w:rPr>
          <w:vertAlign w:val="subscript"/>
        </w:rPr>
        <w:t>,52</w:t>
      </w:r>
      <w:proofErr w:type="gramEnd"/>
      <w:r w:rsidR="00CC31B1">
        <w:t xml:space="preserve"> = 13.75, P &lt; 0.001) but there was no effect of ambush bug presence on nectaring (F</w:t>
      </w:r>
      <w:r w:rsidR="00CC31B1" w:rsidRPr="00564DCF">
        <w:rPr>
          <w:vertAlign w:val="subscript"/>
        </w:rPr>
        <w:t>1</w:t>
      </w:r>
      <w:r w:rsidR="0011204D">
        <w:rPr>
          <w:vertAlign w:val="subscript"/>
        </w:rPr>
        <w:t>,52</w:t>
      </w:r>
      <w:r w:rsidR="0011204D">
        <w:t xml:space="preserve"> = 2.47</w:t>
      </w:r>
      <w:r w:rsidR="00CC31B1">
        <w:t xml:space="preserve"> P = 0</w:t>
      </w:r>
      <w:r w:rsidR="0011204D">
        <w:t>.122</w:t>
      </w:r>
      <w:r w:rsidR="00CC31B1">
        <w:t>)</w:t>
      </w:r>
      <w:r w:rsidR="0011204D">
        <w:t xml:space="preserve">, </w:t>
      </w:r>
      <w:r w:rsidR="00CC31B1">
        <w:t>no interaction with sex (F</w:t>
      </w:r>
      <w:r w:rsidR="00CC31B1" w:rsidRPr="00564DCF">
        <w:rPr>
          <w:vertAlign w:val="subscript"/>
        </w:rPr>
        <w:t>1</w:t>
      </w:r>
      <w:r w:rsidR="0011204D">
        <w:rPr>
          <w:vertAlign w:val="subscript"/>
        </w:rPr>
        <w:t>,52</w:t>
      </w:r>
      <w:r w:rsidR="0011204D">
        <w:t xml:space="preserve"> = 1.75</w:t>
      </w:r>
      <w:r w:rsidR="00CC31B1">
        <w:t>, P = 0</w:t>
      </w:r>
      <w:r w:rsidR="0011204D">
        <w:t>.191), and no effect of ambush bug presence on the proportion of females collecting pollen during visits (F</w:t>
      </w:r>
      <w:r w:rsidR="0011204D" w:rsidRPr="00564DCF">
        <w:rPr>
          <w:vertAlign w:val="subscript"/>
        </w:rPr>
        <w:t>1</w:t>
      </w:r>
      <w:r w:rsidR="0011204D">
        <w:rPr>
          <w:vertAlign w:val="subscript"/>
        </w:rPr>
        <w:t>,29</w:t>
      </w:r>
      <w:r w:rsidR="0011204D">
        <w:t xml:space="preserve"> = 0.95, P = 0.339).</w:t>
      </w:r>
    </w:p>
    <w:p w14:paraId="1615A3F7" w14:textId="77777777" w:rsidR="00D4685C" w:rsidRPr="00032EC6" w:rsidRDefault="00D4685C" w:rsidP="00931942">
      <w:pPr>
        <w:spacing w:line="480" w:lineRule="auto"/>
        <w:ind w:firstLine="720"/>
        <w:contextualSpacing/>
      </w:pPr>
    </w:p>
    <w:p w14:paraId="57400176" w14:textId="77777777" w:rsidR="00D4685C" w:rsidRPr="00032EC6" w:rsidRDefault="00D4685C" w:rsidP="00931942">
      <w:pPr>
        <w:spacing w:line="480" w:lineRule="auto"/>
        <w:contextualSpacing/>
      </w:pPr>
      <w:commentRangeStart w:id="200"/>
      <w:r w:rsidRPr="00032EC6">
        <w:rPr>
          <w:b/>
        </w:rPr>
        <w:t>Discussion</w:t>
      </w:r>
      <w:commentRangeEnd w:id="200"/>
      <w:r w:rsidR="00774CF0">
        <w:rPr>
          <w:rStyle w:val="CommentReference"/>
        </w:rPr>
        <w:commentReference w:id="200"/>
      </w:r>
    </w:p>
    <w:p w14:paraId="30172F74" w14:textId="4BEEAD08" w:rsidR="00A44E3C" w:rsidRDefault="002E0B28" w:rsidP="00931942">
      <w:pPr>
        <w:spacing w:line="480" w:lineRule="auto"/>
        <w:ind w:firstLine="720"/>
        <w:contextualSpacing/>
      </w:pPr>
      <w:r>
        <w:t>Overall, our results suggests that cryptic predatory ambush bugs i</w:t>
      </w:r>
      <w:r w:rsidR="00D4685C" w:rsidRPr="00032EC6">
        <w:t>n this study</w:t>
      </w:r>
      <w:r>
        <w:t xml:space="preserve"> had little impacts on the foraging behaviors of long-horned bees and may not be a significant factor driving </w:t>
      </w:r>
      <w:r w:rsidR="00196ADD" w:rsidRPr="00196ADD">
        <w:rPr>
          <w:i/>
        </w:rPr>
        <w:t>Melissodes</w:t>
      </w:r>
      <w:r>
        <w:t xml:space="preserve"> foraging decisions.</w:t>
      </w:r>
      <w:r w:rsidR="00344CCB">
        <w:t xml:space="preserve"> </w:t>
      </w:r>
      <w:r w:rsidR="00344CCB" w:rsidRPr="00032EC6">
        <w:t xml:space="preserve">Bees visiting </w:t>
      </w:r>
      <w:r w:rsidR="00344CCB">
        <w:t>ambush bug</w:t>
      </w:r>
      <w:r w:rsidR="00344CCB" w:rsidRPr="00032EC6">
        <w:t xml:space="preserve"> occupied flowers spent </w:t>
      </w:r>
      <w:r w:rsidR="00344CCB">
        <w:t xml:space="preserve">similar amounts of time on </w:t>
      </w:r>
      <w:del w:id="201" w:author="D" w:date="2018-02-11T16:36:00Z">
        <w:r w:rsidR="00344CCB" w:rsidDel="004261AD">
          <w:delText>predator-occupied</w:delText>
        </w:r>
      </w:del>
      <w:ins w:id="202" w:author="D" w:date="2018-02-11T16:36:00Z">
        <w:r w:rsidR="004261AD">
          <w:t>those</w:t>
        </w:r>
      </w:ins>
      <w:r w:rsidR="00344CCB">
        <w:t xml:space="preserve"> flowers</w:t>
      </w:r>
      <w:r w:rsidR="00344CCB" w:rsidRPr="00032EC6">
        <w:t xml:space="preserve"> compared to those visiting unoccupied blooms</w:t>
      </w:r>
      <w:r w:rsidR="00344CCB">
        <w:t xml:space="preserve"> and there was little</w:t>
      </w:r>
      <w:r w:rsidR="00344CCB" w:rsidRPr="00032EC6">
        <w:t xml:space="preserve"> effect of the presence of ambush bugs on </w:t>
      </w:r>
      <w:r w:rsidR="00344CCB">
        <w:t xml:space="preserve">other </w:t>
      </w:r>
      <w:r w:rsidR="00344CCB" w:rsidRPr="00032EC6">
        <w:t>bee foraging</w:t>
      </w:r>
      <w:r w:rsidR="00344CCB">
        <w:t xml:space="preserve"> behavior</w:t>
      </w:r>
      <w:ins w:id="203" w:author="D" w:date="2018-02-11T16:36:00Z">
        <w:r w:rsidR="004261AD">
          <w:t>s</w:t>
        </w:r>
      </w:ins>
      <w:r w:rsidR="00344CCB" w:rsidRPr="00032EC6">
        <w:t xml:space="preserve">. </w:t>
      </w:r>
      <w:r w:rsidR="00344CCB">
        <w:t>However, w</w:t>
      </w:r>
      <w:r>
        <w:t xml:space="preserve">e did </w:t>
      </w:r>
      <w:r w:rsidR="00344CCB">
        <w:t xml:space="preserve">detect </w:t>
      </w:r>
      <w:r>
        <w:t xml:space="preserve">sex-specific differences in bee foraging </w:t>
      </w:r>
      <w:proofErr w:type="gramStart"/>
      <w:r>
        <w:t>behavio</w:t>
      </w:r>
      <w:r w:rsidR="00D76B6E">
        <w:t>rs which</w:t>
      </w:r>
      <w:proofErr w:type="gramEnd"/>
      <w:del w:id="204" w:author="Collin Schwantes" w:date="2018-02-13T06:25:00Z">
        <w:r w:rsidR="00D76B6E" w:rsidDel="005F3497">
          <w:delText xml:space="preserve"> could</w:delText>
        </w:r>
      </w:del>
      <w:r w:rsidR="00D76B6E">
        <w:t xml:space="preserve"> </w:t>
      </w:r>
      <w:commentRangeStart w:id="205"/>
      <w:r w:rsidR="00D76B6E">
        <w:t>suggest</w:t>
      </w:r>
      <w:r w:rsidR="00344CCB">
        <w:t xml:space="preserve"> that male and female</w:t>
      </w:r>
      <w:r w:rsidR="002662DF">
        <w:t xml:space="preserve"> bees vary in </w:t>
      </w:r>
      <w:r w:rsidR="00D76B6E">
        <w:t xml:space="preserve">exposure to flower-occupying </w:t>
      </w:r>
      <w:commentRangeStart w:id="206"/>
      <w:r w:rsidR="00D76B6E">
        <w:t>predator</w:t>
      </w:r>
      <w:r w:rsidR="00344CCB">
        <w:t>s</w:t>
      </w:r>
      <w:commentRangeEnd w:id="205"/>
      <w:r w:rsidR="004261AD">
        <w:rPr>
          <w:rStyle w:val="CommentReference"/>
        </w:rPr>
        <w:commentReference w:id="205"/>
      </w:r>
      <w:commentRangeEnd w:id="206"/>
      <w:r w:rsidR="005F3497">
        <w:rPr>
          <w:rStyle w:val="CommentReference"/>
        </w:rPr>
        <w:commentReference w:id="206"/>
      </w:r>
      <w:r w:rsidR="00344CCB">
        <w:t>.</w:t>
      </w:r>
      <w:r w:rsidR="00D4685C" w:rsidRPr="00032EC6">
        <w:t xml:space="preserve"> </w:t>
      </w:r>
      <w:r w:rsidR="00344CCB">
        <w:t xml:space="preserve">These finding are novel, given the paucity of studies evaluating solitary bee foraging behavior in response to predators, and suggest that much of what we know about predator risk assessment and avoidance in social bees may not </w:t>
      </w:r>
      <w:r w:rsidR="00196ADD">
        <w:t xml:space="preserve">necessarily apply to </w:t>
      </w:r>
      <w:r w:rsidR="00344CCB">
        <w:t>solitary bees</w:t>
      </w:r>
      <w:r w:rsidR="00196ADD">
        <w:t>, given differences in both their ecology and natural history</w:t>
      </w:r>
      <w:r w:rsidR="00344CCB">
        <w:t>.</w:t>
      </w:r>
    </w:p>
    <w:p w14:paraId="01BE69D3" w14:textId="79494078" w:rsidR="006B1D23" w:rsidRDefault="001B59BB" w:rsidP="001B59BB">
      <w:pPr>
        <w:spacing w:line="480" w:lineRule="auto"/>
        <w:ind w:firstLine="720"/>
        <w:contextualSpacing/>
      </w:pPr>
      <w:r>
        <w:t>Our finding</w:t>
      </w:r>
      <w:ins w:id="207" w:author="D" w:date="2018-02-11T16:37:00Z">
        <w:r w:rsidR="004261AD">
          <w:t>s</w:t>
        </w:r>
      </w:ins>
      <w:r>
        <w:t xml:space="preserve"> contrast what others </w:t>
      </w:r>
      <w:r w:rsidR="00025299">
        <w:t xml:space="preserve">have found studying social bee response to flower-occupying predators. </w:t>
      </w:r>
      <w:proofErr w:type="gramStart"/>
      <w:r w:rsidR="00025299">
        <w:t xml:space="preserve">For example, honeybees foraging on </w:t>
      </w:r>
      <w:r w:rsidR="00025299" w:rsidRPr="00025299">
        <w:rPr>
          <w:i/>
        </w:rPr>
        <w:t>Solidago odora</w:t>
      </w:r>
      <w:r w:rsidR="00025299">
        <w:rPr>
          <w:i/>
        </w:rPr>
        <w:t xml:space="preserve"> </w:t>
      </w:r>
      <w:r w:rsidR="00025299" w:rsidRPr="00025299">
        <w:t>Ait.</w:t>
      </w:r>
      <w:proofErr w:type="gramEnd"/>
      <w:ins w:id="208" w:author="D" w:date="2018-02-11T16:37:00Z">
        <w:r w:rsidR="004261AD">
          <w:t xml:space="preserve"> (Asteraceae)</w:t>
        </w:r>
      </w:ins>
      <w:r w:rsidR="00025299">
        <w:rPr>
          <w:i/>
        </w:rPr>
        <w:t xml:space="preserve"> </w:t>
      </w:r>
      <w:r w:rsidR="00025299">
        <w:t xml:space="preserve">spent significantly less time foraging on flowers with </w:t>
      </w:r>
      <w:r w:rsidR="00025299" w:rsidRPr="00025299">
        <w:rPr>
          <w:i/>
        </w:rPr>
        <w:t>Phymata</w:t>
      </w:r>
      <w:ins w:id="209" w:author="D" w:date="2018-02-11T16:37:00Z">
        <w:r w:rsidR="004261AD">
          <w:rPr>
            <w:i/>
          </w:rPr>
          <w:t xml:space="preserve"> </w:t>
        </w:r>
      </w:ins>
      <w:del w:id="210" w:author="D" w:date="2018-02-11T16:37:00Z">
        <w:r w:rsidR="00025299" w:rsidRPr="00025299" w:rsidDel="004261AD">
          <w:rPr>
            <w:i/>
          </w:rPr>
          <w:delText xml:space="preserve"> </w:delText>
        </w:r>
      </w:del>
      <w:ins w:id="211" w:author="D" w:date="2018-02-11T16:37:00Z">
        <w:r w:rsidR="004261AD">
          <w:rPr>
            <w:i/>
          </w:rPr>
          <w:t>a</w:t>
        </w:r>
      </w:ins>
      <w:del w:id="212" w:author="D" w:date="2018-02-11T16:37:00Z">
        <w:r w:rsidR="00025299" w:rsidDel="004261AD">
          <w:rPr>
            <w:i/>
          </w:rPr>
          <w:delText>A</w:delText>
        </w:r>
      </w:del>
      <w:r w:rsidR="00025299">
        <w:rPr>
          <w:i/>
        </w:rPr>
        <w:t>mericana</w:t>
      </w:r>
      <w:r w:rsidR="00025299">
        <w:t xml:space="preserve"> present, although total visitation did not vary between o</w:t>
      </w:r>
      <w:r w:rsidR="008114F1">
        <w:t>ccupied and unoccupied flowers</w:t>
      </w:r>
      <w:r w:rsidR="00025299">
        <w:t xml:space="preserve"> </w:t>
      </w:r>
      <w:r w:rsidR="00025299">
        <w:fldChar w:fldCharType="begin"/>
      </w:r>
      <w:r w:rsidR="00025299">
        <w:instrText xml:space="preserve"> ADDIN EN.CITE &lt;EndNote&gt;&lt;Cite&gt;&lt;Author&gt;Elliott&lt;/Author&gt;&lt;Year&gt;1994&lt;/Year&gt;&lt;RecNum&gt;797&lt;/RecNum&gt;&lt;DisplayText&gt;(Elliott and Elliott 1994)&lt;/DisplayText&gt;&lt;record&gt;&lt;rec-number&gt;797&lt;/rec-number&gt;&lt;foreign-keys&gt;&lt;key app="EN" db-id="er5ss0er8pvd2oere26pxpvr2t5avf5eaa2x"&gt;797&lt;/key&gt;&lt;/foreign-keys&gt;&lt;ref-type name="Journal Article"&gt;17&lt;/ref-type&gt;&lt;contributors&gt;&lt;authors&gt;&lt;author&gt;Elliott, N. B.&lt;/author&gt;&lt;author&gt;Elliott, L. M.&lt;/author&gt;&lt;/authors&gt;&lt;/contributors&gt;&lt;titles&gt;&lt;title&gt;RECOGNITION AND AVOIDANCE OF THE PREDATOR PHYMATA-AMERICANA MELIN ON SOLIDAGO-ODORA AIT BY LATE-SEASON FLORAL VISITORS&lt;/title&gt;&lt;secondary-title&gt;American Midland Naturalist&lt;/secondary-title&gt;&lt;/titles&gt;&lt;periodical&gt;&lt;full-title&gt;American Midland Naturalist&lt;/full-title&gt;&lt;abbr-1&gt;Am. Midl. Nat.&lt;/abbr-1&gt;&lt;abbr-2&gt;Am Midl Nat&lt;/abbr-2&gt;&lt;/periodical&gt;&lt;pages&gt;378-380&lt;/pages&gt;&lt;volume&gt;131&lt;/volume&gt;&lt;number&gt;2&lt;/number&gt;&lt;dates&gt;&lt;year&gt;1994&lt;/year&gt;&lt;pub-dates&gt;&lt;date&gt;Apr&lt;/date&gt;&lt;/pub-dates&gt;&lt;/dates&gt;&lt;isbn&gt;0003-0031&lt;/isbn&gt;&lt;accession-num&gt;WOS:A1994NK48300019&lt;/accession-num&gt;&lt;urls&gt;&lt;related-urls&gt;&lt;url&gt;&amp;lt;Go to ISI&amp;gt;://WOS:A1994NK48300019&lt;/url&gt;&lt;/related-urls&gt;&lt;/urls&gt;&lt;electronic-resource-num&gt;10.2307/2426266&lt;/electronic-resource-num&gt;&lt;/record&gt;&lt;/Cite&gt;&lt;/EndNote&gt;</w:instrText>
      </w:r>
      <w:r w:rsidR="00025299">
        <w:fldChar w:fldCharType="separate"/>
      </w:r>
      <w:r w:rsidR="00025299">
        <w:rPr>
          <w:noProof/>
        </w:rPr>
        <w:t>(</w:t>
      </w:r>
      <w:hyperlink w:anchor="_ENREF_8" w:tooltip="Elliott, 1994 #797" w:history="1">
        <w:r w:rsidR="00350798">
          <w:rPr>
            <w:noProof/>
          </w:rPr>
          <w:t>Elliott and Elliott 1994</w:t>
        </w:r>
      </w:hyperlink>
      <w:r w:rsidR="00025299">
        <w:rPr>
          <w:noProof/>
        </w:rPr>
        <w:t>)</w:t>
      </w:r>
      <w:r w:rsidR="00025299">
        <w:fldChar w:fldCharType="end"/>
      </w:r>
      <w:r w:rsidR="008114F1">
        <w:t xml:space="preserve">. </w:t>
      </w:r>
      <w:r w:rsidR="008114F1">
        <w:lastRenderedPageBreak/>
        <w:t>However,</w:t>
      </w:r>
      <w:r>
        <w:t xml:space="preserve"> most</w:t>
      </w:r>
      <w:r w:rsidR="008114F1">
        <w:t xml:space="preserve"> studies</w:t>
      </w:r>
      <w:r>
        <w:t xml:space="preserve"> have used non-cryptic predators</w:t>
      </w:r>
      <w:ins w:id="213" w:author="D" w:date="2018-02-11T16:38:00Z">
        <w:r w:rsidR="004261AD">
          <w:t xml:space="preserve"> such as XXX</w:t>
        </w:r>
      </w:ins>
      <w:r>
        <w:t xml:space="preserve">, and often see effects of predators after repeated </w:t>
      </w:r>
      <w:commentRangeStart w:id="214"/>
      <w:r>
        <w:t>exposure</w:t>
      </w:r>
      <w:commentRangeEnd w:id="214"/>
      <w:r w:rsidR="004261AD">
        <w:rPr>
          <w:rStyle w:val="CommentReference"/>
        </w:rPr>
        <w:commentReference w:id="214"/>
      </w:r>
      <w:r>
        <w:t xml:space="preserve">. </w:t>
      </w:r>
      <w:r w:rsidR="008114F1">
        <w:t>I</w:t>
      </w:r>
      <w:r w:rsidRPr="00032EC6">
        <w:t>n experiments where eusocial honeybees and bumble bees learn to recognize predators, they only bec</w:t>
      </w:r>
      <w:r>
        <w:t>o</w:t>
      </w:r>
      <w:r w:rsidRPr="00032EC6">
        <w:t>me wary of predat</w:t>
      </w:r>
      <w:r w:rsidR="00D76B6E">
        <w:t>or-</w:t>
      </w:r>
      <w:r w:rsidRPr="00032EC6">
        <w:t>occupied flowers after repeatedly</w:t>
      </w:r>
      <w:r>
        <w:t xml:space="preserve"> experiencing simulated attacks</w:t>
      </w:r>
      <w:ins w:id="215" w:author="D" w:date="2018-02-11T16:38:00Z">
        <w:r w:rsidR="004261AD">
          <w:t xml:space="preserve"> </w:t>
        </w:r>
      </w:ins>
      <w:r>
        <w:rPr>
          <w:vanish/>
        </w:rPr>
        <w:t xml:space="preserve"> </w:t>
      </w:r>
      <w:r>
        <w:fldChar w:fldCharType="begin">
          <w:fldData xml:space="preserve">PEVuZE5vdGU+PENpdGU+PEF1dGhvcj5EdWthczwvQXV0aG9yPjxZZWFyPjIwMDE8L1llYXI+PFJl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</w:fldData>
        </w:fldChar>
      </w:r>
      <w:r w:rsidR="00AA7320" w:rsidRPr="00AA7320">
        <w:instrText xml:space="preserve"> ADDIN EN.CITE </w:instrText>
      </w:r>
      <w:r w:rsidR="00AA7320" w:rsidRPr="00AA7320">
        <w:fldChar w:fldCharType="begin">
          <w:fldData xml:space="preserve">PEVuZE5vdGU+PENpdGU+PEF1dGhvcj5EdWthczwvQXV0aG9yPjxZZWFyPjIwMDE8L1llYXI+PFJl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</w:fldData>
        </w:fldChar>
      </w:r>
      <w:r w:rsidR="00AA7320" w:rsidRPr="00AA7320">
        <w:instrText xml:space="preserve"> ADDIN EN.CITE.DATA </w:instrText>
      </w:r>
      <w:r w:rsidR="00AA7320" w:rsidRPr="00AA7320">
        <w:fldChar w:fldCharType="end"/>
      </w:r>
      <w:r>
        <w:fldChar w:fldCharType="separate"/>
      </w:r>
      <w:r w:rsidR="00AA7320">
        <w:rPr>
          <w:noProof/>
        </w:rPr>
        <w:t>(</w:t>
      </w:r>
      <w:hyperlink w:anchor="_ENREF_7" w:tooltip="Dukas, 2001 #789" w:history="1">
        <w:r w:rsidR="00350798">
          <w:rPr>
            <w:noProof/>
          </w:rPr>
          <w:t>Dukas 2001</w:t>
        </w:r>
      </w:hyperlink>
      <w:r w:rsidR="00AA7320">
        <w:rPr>
          <w:noProof/>
        </w:rPr>
        <w:t xml:space="preserve">, </w:t>
      </w:r>
      <w:hyperlink w:anchor="_ENREF_16" w:tooltip="Ings, 2012 #806" w:history="1">
        <w:r w:rsidR="00350798">
          <w:rPr>
            <w:noProof/>
          </w:rPr>
          <w:t>Ings et al. 2012</w:t>
        </w:r>
      </w:hyperlink>
      <w:r w:rsidR="00AA7320">
        <w:rPr>
          <w:noProof/>
        </w:rPr>
        <w:t>)</w:t>
      </w:r>
      <w:r>
        <w:fldChar w:fldCharType="end"/>
      </w:r>
      <w:r w:rsidRPr="00032EC6">
        <w:fldChar w:fldCharType="begin" w:fldLock="1"/>
      </w:r>
      <w:r w:rsidRPr="00032EC6">
        <w:instrText>ADDIN CSL_CITATION { "citationItems" : [ { "id" : "ITEM-1", "itemData" : { "DOI" : "10.1046/j.1461-0248.2001.00228.x", "ISSN" : "1461-023X", "author" : [ { "dropping-particle" : "", "family" : "Dukas", "given" : "R", "non-dropping-particle" : "", "parse-names" : false, "suffix" : "" } ], "container-title" : "Ecology Letters", "id" : "ITEM-1", "issue" : "4", "issued" : { "date-parts" : [ [ "2001", "7" ] ] }, "page" : "327-333", "title" : "Effects of perceived danger on flower choice by bees", "type" : "article-journal", "volume" : "4" }, "uris" : [ "http://www.mendeley.com/documents/?uuid=5ccef669-382e-4683-96a5-1f25793b4f67" ] }, { "id" : "ITEM-2", "itemData" : { "DOI" : "10.1007/s00265-011-1295-y", "ISBN" : "0026501112", "ISSN" : "03405443", "abstract" : "Predators hunting for cryptic prey use search images, but how do prey search for cryptic predators? We address this question using the interaction between bumble- bees and the colour-changing crab spider Misumena vatia which can camouflage itself on some flowers. In laboratory experiments, we exposed bumblebees to an array of flowers concealing robotic predators (a trapping mechanism com- bined with a 3D life-sized model of a crab spider or a circle). Groups of bees were trained to avoid either cryptic yellow spiders or yellow circles (equal area to the spiders) or remained predator naive. The bees were then exposed to a new patch of white flowers containing some cryptic preda- tors (either white spiders, white circles or a mixture of both). We monitored individual foraging choices and used a 3D video tracking system to quantify the bees\u2019 flight behaviour. The bees trained to avoid cryptic spiders, chose 40% fewer spider-harbouring flowers than expected by chance, but were indifferent to cryptic circles. They also aborted a higher proportion of landings on flowers harbouring spiders, ultimately feeding from half as many \u2018dangerous\u2019 flowers as naive bees. Previous encounters with cryptic spiders also influenced the flight behaviour of bees in the new flower patch. Experienced bees spent more time inspecting the flowers they chose to reject (both with and without con- cealed spiders) and scanned from side to side more in front of the flowers to facilitate predator detection. We conclude that bees disentangle shape from colour cues and thus can form a generalised search image for spider shapes, indepen- dent of colour.", "author" : [ { "dropping-particle" : "", "family" : "Ings", "given" : "T. C.", "non-dropping-particle" : "", "parse-names" : false, "suffix" : "" }, { "dropping-particle" : "", "family" : "Wang", "given" : "M. Y.", "non-dropping-particle" : "", "parse-names" : false, "suffix" : "" }, { "dropping-particle" : "", "family" : "Chittka", "given" : "L.", "non-dropping-particle" : "", "parse-names" : false, "suffix" : "" } ], "container-title" : "Behavioral Ecology and Sociobiology", "id" : "ITEM-2", "issued" : { "date-parts" : [ [ "2012" ] ] }, "page" : "487-496", "title" : "Colour-independent shape recognition of cryptic predators by bumblebees", "type" : "article-journal", "volume" : "66" }, "uris" : [ "http://www.mendeley.com/documents/?uuid=d0aecaf2-3f38-48f1-a868-974dc1ecda0b" ] } ], "mendeley" : { "formattedCitation" : "(Dukas 2001b, Ings et al. 2012)", "plainTextFormattedCitation" : "(Dukas 2001b, Ings et al. 2012)", "previouslyFormattedCitation" : "(Dukas 2001b, Ings et al. 2012)" }, "properties" : { "noteIndex" : 0 }, "schema" : "https://github.com/citation-style-language/schema/raw/master/csl-citation.json" }</w:instrText>
      </w:r>
      <w:r w:rsidRPr="00032EC6">
        <w:fldChar w:fldCharType="end"/>
      </w:r>
      <w:r w:rsidR="00D24487">
        <w:t xml:space="preserve">. In our experiments </w:t>
      </w:r>
      <w:del w:id="216" w:author="Collin Schwantes" w:date="2018-02-13T06:29:00Z">
        <w:r w:rsidR="00D24487" w:rsidDel="005F3497">
          <w:delText xml:space="preserve">just </w:delText>
        </w:r>
      </w:del>
      <w:ins w:id="217" w:author="Collin Schwantes" w:date="2018-02-13T06:29:00Z">
        <w:r w:rsidR="005F3497">
          <w:t xml:space="preserve">1 in </w:t>
        </w:r>
      </w:ins>
      <w:ins w:id="218" w:author="Collin Schwantes" w:date="2018-02-13T06:30:00Z">
        <w:r w:rsidR="005F3497">
          <w:t>XXX</w:t>
        </w:r>
      </w:ins>
      <w:ins w:id="219" w:author="Collin Schwantes" w:date="2018-02-13T06:29:00Z">
        <w:r w:rsidR="005F3497">
          <w:t xml:space="preserve"> visits </w:t>
        </w:r>
      </w:ins>
      <w:del w:id="220" w:author="Collin Schwantes" w:date="2018-02-13T06:30:00Z">
        <w:r w:rsidRPr="00032EC6" w:rsidDel="005F3497">
          <w:delText>0.</w:delText>
        </w:r>
      </w:del>
      <w:del w:id="221" w:author="Collin Schwantes" w:date="2018-02-13T06:28:00Z">
        <w:r w:rsidRPr="00032EC6" w:rsidDel="005F3497">
          <w:delText>3</w:delText>
        </w:r>
      </w:del>
      <w:del w:id="222" w:author="Collin Schwantes" w:date="2018-02-13T06:30:00Z">
        <w:r w:rsidR="00D24487" w:rsidDel="005F3497">
          <w:delText xml:space="preserve">% of visits </w:delText>
        </w:r>
      </w:del>
      <w:r w:rsidR="00D24487">
        <w:t>to occupied flowers resulted in ambush bugs attacking bees</w:t>
      </w:r>
      <w:r w:rsidRPr="00032EC6">
        <w:t xml:space="preserve"> and </w:t>
      </w:r>
      <w:del w:id="223" w:author="Collin Schwantes" w:date="2018-02-13T06:29:00Z">
        <w:r w:rsidRPr="00032EC6" w:rsidDel="005F3497">
          <w:delText xml:space="preserve">both </w:delText>
        </w:r>
      </w:del>
      <w:ins w:id="224" w:author="Collin Schwantes" w:date="2018-02-13T06:29:00Z">
        <w:r w:rsidR="005F3497">
          <w:t>the</w:t>
        </w:r>
        <w:r w:rsidR="005F3497" w:rsidRPr="00032EC6">
          <w:t xml:space="preserve"> </w:t>
        </w:r>
      </w:ins>
      <w:ins w:id="225" w:author="D" w:date="2018-02-11T16:38:00Z">
        <w:r w:rsidR="004261AD">
          <w:t>attack</w:t>
        </w:r>
        <w:del w:id="226" w:author="Collin Schwantes" w:date="2018-02-13T06:29:00Z">
          <w:r w:rsidR="004261AD" w:rsidDel="005F3497">
            <w:delText>s</w:delText>
          </w:r>
        </w:del>
        <w:r w:rsidR="004261AD">
          <w:t xml:space="preserve"> </w:t>
        </w:r>
      </w:ins>
      <w:del w:id="227" w:author="Collin Schwantes" w:date="2018-02-13T06:29:00Z">
        <w:r w:rsidRPr="00032EC6" w:rsidDel="005F3497">
          <w:delText xml:space="preserve">were </w:delText>
        </w:r>
      </w:del>
      <w:ins w:id="228" w:author="Collin Schwantes" w:date="2018-02-13T06:29:00Z">
        <w:r w:rsidR="005F3497">
          <w:t>was</w:t>
        </w:r>
        <w:r w:rsidR="005F3497" w:rsidRPr="00032EC6">
          <w:t xml:space="preserve"> </w:t>
        </w:r>
      </w:ins>
      <w:r w:rsidRPr="00032EC6">
        <w:t xml:space="preserve">successful, </w:t>
      </w:r>
      <w:del w:id="229" w:author="Collin Schwantes" w:date="2018-02-13T06:29:00Z">
        <w:r w:rsidRPr="00032EC6" w:rsidDel="005F3497">
          <w:delText>leaving little opportunity for bees to</w:delText>
        </w:r>
      </w:del>
      <w:ins w:id="230" w:author="Collin Schwantes" w:date="2018-02-13T06:30:00Z">
        <w:r w:rsidR="005F3497">
          <w:t>meaning we observed no opportunities for bees to learn to recognized predators</w:t>
        </w:r>
      </w:ins>
      <w:del w:id="231" w:author="Collin Schwantes" w:date="2018-02-13T06:30:00Z">
        <w:r w:rsidRPr="00032EC6" w:rsidDel="005F3497">
          <w:delText xml:space="preserve"> learn</w:delText>
        </w:r>
      </w:del>
      <w:r w:rsidRPr="00032EC6">
        <w:t>.</w:t>
      </w:r>
      <w:r>
        <w:t xml:space="preserve"> </w:t>
      </w:r>
      <w:commentRangeStart w:id="232"/>
      <w:r>
        <w:t>Solitary bees</w:t>
      </w:r>
      <w:r w:rsidRPr="00032EC6">
        <w:t xml:space="preserve"> may </w:t>
      </w:r>
      <w:r>
        <w:t xml:space="preserve">therefore </w:t>
      </w:r>
      <w:r w:rsidRPr="00032EC6">
        <w:t>have less information about the risk posed by ambush bugs, given the low, but successful, attack rate.</w:t>
      </w:r>
      <w:commentRangeEnd w:id="232"/>
      <w:r w:rsidR="009A3DC8">
        <w:rPr>
          <w:rStyle w:val="CommentReference"/>
        </w:rPr>
        <w:commentReference w:id="232"/>
      </w:r>
      <w:r>
        <w:t xml:space="preserve"> </w:t>
      </w:r>
    </w:p>
    <w:p w14:paraId="67547926" w14:textId="56C75230" w:rsidR="001B59BB" w:rsidRDefault="001B59BB" w:rsidP="00D76B6E">
      <w:pPr>
        <w:spacing w:line="480" w:lineRule="auto"/>
        <w:ind w:firstLine="720"/>
        <w:contextualSpacing/>
      </w:pPr>
      <w:r>
        <w:t xml:space="preserve">Most other research on solitary bees has focused on crab spiders. In one of the few other studies using solitary bees, Reader </w:t>
      </w:r>
      <w:r w:rsidRPr="001B59BB">
        <w:rPr>
          <w:i/>
        </w:rPr>
        <w:t>et al</w:t>
      </w:r>
      <w:r>
        <w:t xml:space="preserve"> </w:t>
      </w:r>
      <w:ins w:id="233" w:author="D" w:date="2018-02-11T16:39:00Z">
        <w:r w:rsidR="004261AD">
          <w:t xml:space="preserve">(Year) </w:t>
        </w:r>
      </w:ins>
      <w:r>
        <w:t xml:space="preserve">found no effect of non-cryptic crab spider presence on visitation by the solitary bee </w:t>
      </w:r>
      <w:r w:rsidRPr="00A92A3D">
        <w:rPr>
          <w:i/>
        </w:rPr>
        <w:t>Eucera notata</w:t>
      </w:r>
      <w:r w:rsidRPr="001B59BB">
        <w:t xml:space="preserve"> </w:t>
      </w:r>
      <w:ins w:id="234" w:author="D" w:date="2018-02-11T16:39:00Z">
        <w:r w:rsidR="004261AD">
          <w:t xml:space="preserve">(family) </w:t>
        </w:r>
      </w:ins>
      <w:r>
        <w:t xml:space="preserve">to flowers of </w:t>
      </w:r>
      <w:r w:rsidRPr="00A92A3D">
        <w:rPr>
          <w:i/>
        </w:rPr>
        <w:t>Cistus ladanifer</w:t>
      </w:r>
      <w:r>
        <w:t xml:space="preserve"> L.</w:t>
      </w:r>
      <w:ins w:id="235" w:author="D" w:date="2018-02-11T16:39:00Z">
        <w:r w:rsidR="004261AD">
          <w:t xml:space="preserve"> (family)</w:t>
        </w:r>
      </w:ins>
      <w:r w:rsidRPr="00A92A3D">
        <w:rPr>
          <w:i/>
        </w:rPr>
        <w:t>,</w:t>
      </w:r>
      <w:r>
        <w:t xml:space="preserve"> even though honeybees avoided both inspecting and landing on flowers when crab spiders were present </w:t>
      </w:r>
      <w:r>
        <w:fldChar w:fldCharType="begin"/>
      </w:r>
      <w:r w:rsidR="008C7A76">
        <w:instrText xml:space="preserve"> ADDIN EN.CITE &lt;EndNote&gt;&lt;Cite&gt;&lt;Author&gt;Reader&lt;/Author&gt;&lt;Year&gt;2006&lt;/Year&gt;&lt;RecNum&gt;786&lt;/RecNum&gt;&lt;DisplayText&gt;(Reader et al. 2006)&lt;/DisplayText&gt;&lt;record&gt;&lt;rec-number&gt;786&lt;/rec-number&gt;&lt;foreign-keys&gt;&lt;key app="EN" db-id="er5ss0er8pvd2oere26pxpvr2t5avf5eaa2x"&gt;786&lt;/key&gt;&lt;/foreign-keys&gt;&lt;ref-type name="Journal Article"&gt;17&lt;/ref-type&gt;&lt;contributors&gt;&lt;authors&gt;&lt;author&gt;Reader, Tom&lt;/author&gt;&lt;author&gt;Higginson, Andrew D.&lt;/author&gt;&lt;author&gt;Barnard, Christopher J.&lt;/author&gt;&lt;author&gt;Gilbert, Francis S.&lt;/author&gt;&lt;/authors&gt;&lt;/contributors&gt;&lt;titles&gt;&lt;title&gt;The effects of predation risk from crab spiders on bee foraging behavior&lt;/title&gt;&lt;secondary-title&gt;Behavioral Ecology&lt;/secondary-title&gt;&lt;/titles&gt;&lt;periodical&gt;&lt;full-title&gt;Behavioral Ecology&lt;/full-title&gt;&lt;abbr-1&gt;Behav. Ecol.&lt;/abbr-1&gt;&lt;abbr-2&gt;Behav Ecol&lt;/abbr-2&gt;&lt;/periodical&gt;&lt;pages&gt;933-939&lt;/pages&gt;&lt;volume&gt;17&lt;/volume&gt;&lt;number&gt;6&lt;/number&gt;&lt;dates&gt;&lt;year&gt;2006&lt;/year&gt;&lt;/dates&gt;&lt;isbn&gt;1045-2249&lt;/isbn&gt;&lt;urls&gt;&lt;related-urls&gt;&lt;url&gt;http://dx.doi.org/10.1093/beheco/arl027&lt;/url&gt;&lt;/related-urls&gt;&lt;/urls&gt;&lt;electronic-resource-num&gt;10.1093/beheco/arl027&lt;/electronic-resource-num&gt;&lt;/record&gt;&lt;/Cite&gt;&lt;/EndNote&gt;</w:instrText>
      </w:r>
      <w:r>
        <w:fldChar w:fldCharType="separate"/>
      </w:r>
      <w:r w:rsidR="008C7A76">
        <w:rPr>
          <w:noProof/>
        </w:rPr>
        <w:t>(</w:t>
      </w:r>
      <w:hyperlink w:anchor="_ENREF_30" w:tooltip="Reader, 2006 #786" w:history="1">
        <w:r w:rsidR="00350798">
          <w:rPr>
            <w:noProof/>
          </w:rPr>
          <w:t>Reader et al. 2006</w:t>
        </w:r>
      </w:hyperlink>
      <w:r w:rsidR="008C7A76">
        <w:rPr>
          <w:noProof/>
        </w:rPr>
        <w:t>)</w:t>
      </w:r>
      <w:r>
        <w:fldChar w:fldCharType="end"/>
      </w:r>
      <w:r>
        <w:t xml:space="preserve">. In contrast, models of non-cryptic spiders altered behavior of both males and females of the solitary bee </w:t>
      </w:r>
      <w:r w:rsidRPr="00217E1B">
        <w:rPr>
          <w:i/>
        </w:rPr>
        <w:t>Ptilothrix fructifera</w:t>
      </w:r>
      <w:r>
        <w:t xml:space="preserve"> (Holmber</w:t>
      </w:r>
      <w:del w:id="236" w:author="D" w:date="2018-02-11T16:40:00Z">
        <w:r w:rsidDel="004261AD">
          <w:delText>g</w:delText>
        </w:r>
      </w:del>
      <w:del w:id="237" w:author="D" w:date="2018-02-11T16:39:00Z">
        <w:r w:rsidDel="004261AD">
          <w:delText>, 1903</w:delText>
        </w:r>
      </w:del>
      <w:r>
        <w:t>)</w:t>
      </w:r>
      <w:ins w:id="238" w:author="D" w:date="2018-02-11T16:40:00Z">
        <w:r w:rsidR="004261AD">
          <w:t xml:space="preserve"> (family)</w:t>
        </w:r>
      </w:ins>
      <w:r>
        <w:t xml:space="preserve">, altering male territorial perching behavior, and reducing female visitation and </w:t>
      </w:r>
      <w:commentRangeStart w:id="239"/>
      <w:r>
        <w:t xml:space="preserve">foraging time </w:t>
      </w:r>
      <w:r w:rsidR="00AA7320">
        <w:fldChar w:fldCharType="begin"/>
      </w:r>
      <w:r w:rsidR="00AA7320">
        <w:instrText xml:space="preserve"> ADDIN EN.CITE &lt;EndNote&gt;&lt;Cite&gt;&lt;Author&gt;Oliveira&lt;/Author&gt;&lt;Year&gt;2016&lt;/Year&gt;&lt;RecNum&gt;791&lt;/RecNum&gt;&lt;DisplayText&gt;(Oliveira et al. 2016)&lt;/DisplayText&gt;&lt;record&gt;&lt;rec-number&gt;791&lt;/rec-number&gt;&lt;foreign-keys&gt;&lt;key app="EN" db-id="er5ss0er8pvd2oere26pxpvr2t5avf5eaa2x"&gt;791&lt;/key&gt;&lt;/foreign-keys&gt;&lt;ref-type name="Journal Article"&gt;17&lt;/ref-type&gt;&lt;contributors&gt;&lt;authors&gt;&lt;author&gt;Oliveira, Reisla&lt;/author&gt;&lt;author&gt;R. Pereira, Christiane&lt;/author&gt;&lt;author&gt;A. F. D. Pimentel, Ana Laura&lt;/author&gt;&lt;author&gt;Schlindwein, Clemens&lt;/author&gt;&lt;/authors&gt;&lt;/contributors&gt;&lt;titles&gt;&lt;title&gt;The Consequences of Predation Risk on the Male Territorial Behavior in a Solitary Bee&lt;/title&gt;&lt;secondary-title&gt;Ethology&lt;/secondary-title&gt;&lt;/titles&gt;&lt;periodical&gt;&lt;full-title&gt;Ethology&lt;/full-title&gt;&lt;abbr-1&gt;Ethology&lt;/abbr-1&gt;&lt;abbr-2&gt;Ethology&lt;/abbr-2&gt;&lt;/periodical&gt;&lt;pages&gt;632-639&lt;/pages&gt;&lt;volume&gt;122&lt;/volume&gt;&lt;number&gt;8&lt;/number&gt;&lt;keywords&gt;&lt;keyword&gt;territoriality&lt;/keyword&gt;&lt;keyword&gt;alternative mating tactics&lt;/keyword&gt;&lt;keyword&gt;pollinators&lt;/keyword&gt;&lt;keyword&gt;solitary bees&lt;/keyword&gt;&lt;keyword&gt;Ptilothrix fructifera&lt;/keyword&gt;&lt;keyword&gt;Brazil&lt;/keyword&gt;&lt;/keywords&gt;&lt;dates&gt;&lt;year&gt;2016&lt;/year&gt;&lt;/dates&gt;&lt;isbn&gt;1439-0310&lt;/isbn&gt;&lt;urls&gt;&lt;related-urls&gt;&lt;url&gt;http://dx.doi.org/10.1111/eth.12509&lt;/url&gt;&lt;/related-urls&gt;&lt;/urls&gt;&lt;electronic-resource-num&gt;10.1111/eth.12509&lt;/electronic-resource-num&gt;&lt;modified-date&gt;Eth-15-0260.r2&lt;/modified-date&gt;&lt;/record&gt;&lt;/Cite&gt;&lt;/EndNote&gt;</w:instrText>
      </w:r>
      <w:r w:rsidR="00AA7320">
        <w:fldChar w:fldCharType="separate"/>
      </w:r>
      <w:r w:rsidR="00AA7320">
        <w:rPr>
          <w:noProof/>
        </w:rPr>
        <w:t>(</w:t>
      </w:r>
      <w:hyperlink w:anchor="_ENREF_26" w:tooltip="Oliveira, 2016 #791" w:history="1">
        <w:r w:rsidR="00350798">
          <w:rPr>
            <w:noProof/>
          </w:rPr>
          <w:t>Oliveira et al. 2016</w:t>
        </w:r>
      </w:hyperlink>
      <w:r w:rsidR="00AA7320">
        <w:rPr>
          <w:noProof/>
        </w:rPr>
        <w:t>)</w:t>
      </w:r>
      <w:r w:rsidR="00AA7320">
        <w:fldChar w:fldCharType="end"/>
      </w:r>
      <w:r>
        <w:t>.</w:t>
      </w:r>
      <w:commentRangeEnd w:id="239"/>
      <w:r w:rsidR="009A3DC8">
        <w:rPr>
          <w:rStyle w:val="CommentReference"/>
        </w:rPr>
        <w:commentReference w:id="239"/>
      </w:r>
      <w:r>
        <w:t xml:space="preserve"> However, these studies used non-cryptic predators, and diffe</w:t>
      </w:r>
      <w:r w:rsidR="00C67770">
        <w:t>re</w:t>
      </w:r>
      <w:r>
        <w:t xml:space="preserve">nces between these and </w:t>
      </w:r>
      <w:r w:rsidR="00D76B6E">
        <w:t>our</w:t>
      </w:r>
      <w:r>
        <w:t xml:space="preserve"> study suggest that some unique mechanisms may be driving solitary bee response to predators. </w:t>
      </w:r>
      <w:r w:rsidR="006B1D23">
        <w:t>For e</w:t>
      </w:r>
      <w:r w:rsidR="00D76B6E">
        <w:t xml:space="preserve">xample, we found </w:t>
      </w:r>
      <w:ins w:id="240" w:author="D" w:date="2018-02-11T16:40:00Z">
        <w:r w:rsidR="004261AD">
          <w:t xml:space="preserve">that </w:t>
        </w:r>
      </w:ins>
      <w:r w:rsidR="006B1D23">
        <w:t xml:space="preserve">males </w:t>
      </w:r>
      <w:r w:rsidR="00D76B6E">
        <w:t>tended to land and collect</w:t>
      </w:r>
      <w:r w:rsidR="006B1D23">
        <w:t xml:space="preserve"> nectar</w:t>
      </w:r>
      <w:r w:rsidR="00D76B6E">
        <w:t xml:space="preserve"> less often</w:t>
      </w:r>
      <w:r w:rsidR="006B1D23">
        <w:t xml:space="preserve"> during visits to ambush</w:t>
      </w:r>
      <w:ins w:id="241" w:author="D" w:date="2018-02-11T16:40:00Z">
        <w:r w:rsidR="004261AD">
          <w:t xml:space="preserve"> bug</w:t>
        </w:r>
      </w:ins>
      <w:r w:rsidR="006B1D23">
        <w:t xml:space="preserve"> occupied flowers, while females showed no response to predators</w:t>
      </w:r>
      <w:r w:rsidR="00D76B6E">
        <w:t xml:space="preserve">, although our sample sizes were fairly low and the interaction was not significant. </w:t>
      </w:r>
      <w:r w:rsidR="006B1D23">
        <w:t xml:space="preserve">One possible explanation could be differences in exposure to </w:t>
      </w:r>
      <w:del w:id="242" w:author="D" w:date="2018-02-11T16:40:00Z">
        <w:r w:rsidR="006B1D23" w:rsidDel="004261AD">
          <w:delText xml:space="preserve">predations </w:delText>
        </w:r>
      </w:del>
      <w:ins w:id="243" w:author="D" w:date="2018-02-11T16:40:00Z">
        <w:r w:rsidR="004261AD">
          <w:t xml:space="preserve">predators </w:t>
        </w:r>
      </w:ins>
      <w:r w:rsidR="006B1D23">
        <w:t xml:space="preserve">between sexes. While both male and female </w:t>
      </w:r>
      <w:r w:rsidR="006B1D23" w:rsidRPr="006B1D23">
        <w:rPr>
          <w:i/>
        </w:rPr>
        <w:t>Melissodes</w:t>
      </w:r>
      <w:r w:rsidR="006B1D23">
        <w:t xml:space="preserve"> are typically most active in the early morning, females rest in burrows in the afternoons and overnight while males often gather in sleeping aggregations on </w:t>
      </w:r>
      <w:r w:rsidR="006B1D23">
        <w:lastRenderedPageBreak/>
        <w:t xml:space="preserve">sunflower heads with between 2 and 20 bees sheltering under ray flowers until morning </w:t>
      </w:r>
      <w:r w:rsidR="006B1D23">
        <w:fldChar w:fldCharType="begin"/>
      </w:r>
      <w:r w:rsidR="006B1D23">
        <w:instrText xml:space="preserve"> ADDIN EN.CITE &lt;EndNote&gt;&lt;Cite&gt;&lt;Author&gt;Parker&lt;/Author&gt;&lt;Year&gt;1981&lt;/Year&gt;&lt;RecNum&gt;819&lt;/RecNum&gt;&lt;DisplayText&gt;(Parker et al. 1981)&lt;/DisplayText&gt;&lt;record&gt;&lt;rec-number&gt;819&lt;/rec-number&gt;&lt;foreign-keys&gt;&lt;key app="EN" db-id="er5ss0er8pvd2oere26pxpvr2t5avf5eaa2x"&gt;819&lt;/key&gt;&lt;/foreign-keys&gt;&lt;ref-type name="Journal Article"&gt;17&lt;/ref-type&gt;&lt;contributors&gt;&lt;authors&gt;&lt;author&gt;Parker, F. D.&lt;/author&gt;&lt;author&gt;Tepedino, V. J.&lt;/author&gt;&lt;author&gt;Bohart, G. E.&lt;/author&gt;&lt;/authors&gt;&lt;/contributors&gt;&lt;titles&gt;&lt;title&gt;Notes on the Biology of a Common Sunflower Bee, Melissodes (Eumelissodes) agilis Cresson&lt;/title&gt;&lt;secondary-title&gt;Journal of the New York Entomological Society&lt;/secondary-title&gt;&lt;/titles&gt;&lt;periodical&gt;&lt;full-title&gt;Journal of the New York Entomological Society&lt;/full-title&gt;&lt;abbr-1&gt;J. N. Y. Entomol. Soc.&lt;/abbr-1&gt;&lt;abbr-2&gt;J N Y Entomol Soc&lt;/abbr-2&gt;&lt;/periodical&gt;&lt;pages&gt;43-52&lt;/pages&gt;&lt;volume&gt;89&lt;/volume&gt;&lt;number&gt;1&lt;/number&gt;&lt;dates&gt;&lt;year&gt;1981&lt;/year&gt;&lt;/dates&gt;&lt;publisher&gt;New York Entomological Society&lt;/publisher&gt;&lt;isbn&gt;00287199, 19372361&lt;/isbn&gt;&lt;urls&gt;&lt;related-urls&gt;&lt;url&gt;http://www.jstor.org/stable/25009235&lt;/url&gt;&lt;/related-urls&gt;&lt;/urls&gt;&lt;custom1&gt;Full publication date: Mar., 1981&lt;/custom1&gt;&lt;/record&gt;&lt;/Cite&gt;&lt;/EndNote&gt;</w:instrText>
      </w:r>
      <w:r w:rsidR="006B1D23">
        <w:fldChar w:fldCharType="separate"/>
      </w:r>
      <w:r w:rsidR="006B1D23">
        <w:rPr>
          <w:noProof/>
        </w:rPr>
        <w:t>(</w:t>
      </w:r>
      <w:hyperlink w:anchor="_ENREF_27" w:tooltip="Parker, 1981 #819" w:history="1">
        <w:r w:rsidR="00350798">
          <w:rPr>
            <w:noProof/>
          </w:rPr>
          <w:t>Parker et al. 1981</w:t>
        </w:r>
      </w:hyperlink>
      <w:r w:rsidR="006B1D23">
        <w:rPr>
          <w:noProof/>
        </w:rPr>
        <w:t>)</w:t>
      </w:r>
      <w:r w:rsidR="006B1D23">
        <w:fldChar w:fldCharType="end"/>
      </w:r>
      <w:r w:rsidR="006B1D23">
        <w:t xml:space="preserve">. This could to lead to males having greater risk exposure, and therefore add to their potential assessment of risk when visiting predator occupied flowers. </w:t>
      </w:r>
      <w:r w:rsidR="00D76B6E">
        <w:t>More studies are needed to verify if there are indeed sex-specific differences in risk-assessment in solitary bees.</w:t>
      </w:r>
    </w:p>
    <w:p w14:paraId="5F150DB8" w14:textId="5AD58B60" w:rsidR="00A0211C" w:rsidRDefault="00E159C5" w:rsidP="008114F1">
      <w:pPr>
        <w:spacing w:line="480" w:lineRule="auto"/>
        <w:contextualSpacing/>
      </w:pPr>
      <w:r>
        <w:tab/>
      </w:r>
      <w:commentRangeStart w:id="244"/>
      <w:r w:rsidR="00C67770">
        <w:t>Interestingly</w:t>
      </w:r>
      <w:ins w:id="245" w:author="D" w:date="2018-02-11T16:41:00Z">
        <w:r w:rsidR="00774CF0">
          <w:t>,</w:t>
        </w:r>
      </w:ins>
      <w:r w:rsidR="00C67770">
        <w:t xml:space="preserve"> some studies suggest that the lack of effects </w:t>
      </w:r>
      <w:commentRangeStart w:id="246"/>
      <w:r w:rsidR="00C67770">
        <w:t>may</w:t>
      </w:r>
      <w:commentRangeEnd w:id="246"/>
      <w:r w:rsidR="00774CF0">
        <w:rPr>
          <w:rStyle w:val="CommentReference"/>
        </w:rPr>
        <w:commentReference w:id="246"/>
      </w:r>
      <w:r w:rsidR="00C67770">
        <w:t xml:space="preserve"> not necessarily indicate the lack of avoidance behaviors, depending on the scale of measurement</w:t>
      </w:r>
      <w:commentRangeEnd w:id="244"/>
      <w:r w:rsidR="00774CF0">
        <w:rPr>
          <w:rStyle w:val="CommentReference"/>
        </w:rPr>
        <w:commentReference w:id="244"/>
      </w:r>
      <w:r w:rsidR="00C67770">
        <w:t xml:space="preserve">. Indeed, the capacity for social bees, such as </w:t>
      </w:r>
      <w:r w:rsidR="00C67770" w:rsidRPr="003C738D">
        <w:rPr>
          <w:i/>
        </w:rPr>
        <w:t>Bombus</w:t>
      </w:r>
      <w:r w:rsidR="00C67770">
        <w:t>, to learn has been shown to create effects spillover, where predator presence on flowers can</w:t>
      </w:r>
      <w:r w:rsidR="00D76B6E">
        <w:t xml:space="preserve"> indirectly lead to reduced</w:t>
      </w:r>
      <w:r w:rsidR="00C67770">
        <w:t xml:space="preserve"> visitation across </w:t>
      </w:r>
      <w:commentRangeStart w:id="247"/>
      <w:r w:rsidR="00C67770">
        <w:t>whole types of plants</w:t>
      </w:r>
      <w:r w:rsidR="00AA7320">
        <w:t xml:space="preserve"> </w:t>
      </w:r>
      <w:commentRangeEnd w:id="247"/>
      <w:r w:rsidR="00774CF0">
        <w:rPr>
          <w:rStyle w:val="CommentReference"/>
        </w:rPr>
        <w:commentReference w:id="247"/>
      </w:r>
      <w:r w:rsidR="00AA7320">
        <w:fldChar w:fldCharType="begin"/>
      </w:r>
      <w:r w:rsidR="00AA7320">
        <w:instrText xml:space="preserve"> ADDIN EN.CITE &lt;EndNote&gt;&lt;Cite&gt;&lt;Author&gt;Ings&lt;/Author&gt;&lt;Year&gt;2009&lt;/Year&gt;&lt;RecNum&gt;790&lt;/RecNum&gt;&lt;DisplayText&gt;(Ings and Chittka 2009)&lt;/DisplayText&gt;&lt;record&gt;&lt;rec-number&gt;790&lt;/rec-number&gt;&lt;foreign-keys&gt;&lt;key app="EN" db-id="er5ss0er8pvd2oere26pxpvr2t5avf5eaa2x"&gt;790&lt;/key&gt;&lt;/foreign-keys&gt;&lt;ref-type name="Journal Article"&gt;17&lt;/ref-type&gt;&lt;contributors&gt;&lt;authors&gt;&lt;author&gt;Ings, Thomas C.&lt;/author&gt;&lt;author&gt;Chittka, Lars&lt;/author&gt;&lt;/authors&gt;&lt;/contributors&gt;&lt;titles&gt;&lt;title&gt;Predator crypsis enhances behaviourally mediated indirect effects on plants by altering bumblebee foraging preferences&lt;/title&gt;&lt;secondary-title&gt;Proceedings of the Royal Society B: Biological Sciences&lt;/secondary-title&gt;&lt;/titles&gt;&lt;periodical&gt;&lt;full-title&gt;Proceedings of the Royal Society B: Biological Sciences&lt;/full-title&gt;&lt;/periodical&gt;&lt;pages&gt;2031-2036&lt;/pages&gt;&lt;volume&gt;276&lt;/volume&gt;&lt;number&gt;1664&lt;/number&gt;&lt;dates&gt;&lt;year&gt;2009&lt;/year&gt;&lt;/dates&gt;&lt;urls&gt;&lt;related-urls&gt;&lt;url&gt;http://rspb.royalsocietypublishing.org/content/royprsb/276/1664/2031.full.pdf&lt;/url&gt;&lt;/related-urls&gt;&lt;/urls&gt;&lt;electronic-resource-num&gt;10.1098/rspb.2008.1748&lt;/electronic-resource-num&gt;&lt;/record&gt;&lt;/Cite&gt;&lt;/EndNote&gt;</w:instrText>
      </w:r>
      <w:r w:rsidR="00AA7320">
        <w:fldChar w:fldCharType="separate"/>
      </w:r>
      <w:r w:rsidR="00AA7320">
        <w:rPr>
          <w:noProof/>
        </w:rPr>
        <w:t>(</w:t>
      </w:r>
      <w:hyperlink w:anchor="_ENREF_15" w:tooltip="Ings, 2009 #790" w:history="1">
        <w:r w:rsidR="00350798">
          <w:rPr>
            <w:noProof/>
          </w:rPr>
          <w:t>Ings and Chittka 2009</w:t>
        </w:r>
      </w:hyperlink>
      <w:r w:rsidR="00AA7320">
        <w:rPr>
          <w:noProof/>
        </w:rPr>
        <w:t>)</w:t>
      </w:r>
      <w:r w:rsidR="00AA7320">
        <w:fldChar w:fldCharType="end"/>
      </w:r>
      <w:r w:rsidR="00C67770">
        <w:t xml:space="preserve">. That is, bees </w:t>
      </w:r>
      <w:commentRangeStart w:id="248"/>
      <w:r w:rsidR="00C67770">
        <w:t xml:space="preserve">weary </w:t>
      </w:r>
      <w:commentRangeEnd w:id="248"/>
      <w:r w:rsidR="00774CF0">
        <w:rPr>
          <w:rStyle w:val="CommentReference"/>
        </w:rPr>
        <w:commentReference w:id="248"/>
      </w:r>
      <w:r w:rsidR="00C67770">
        <w:t>of predators may exhibit reduced foraging behaviors to all flowers in a patch. One study exploring s</w:t>
      </w:r>
      <w:r w:rsidR="00A0211C">
        <w:t xml:space="preserve">peed-accuracy trade-offs in foraging bumbles in response to cryptically colored robotic crabspiders, </w:t>
      </w:r>
      <w:r w:rsidR="00C67770">
        <w:t xml:space="preserve">found that </w:t>
      </w:r>
      <w:del w:id="249" w:author="Collin Schwantes" w:date="2018-02-13T06:36:00Z">
        <w:r w:rsidR="00C67770" w:rsidDel="009A3DC8">
          <w:delText xml:space="preserve"> </w:delText>
        </w:r>
      </w:del>
      <w:r w:rsidR="00C67770">
        <w:t xml:space="preserve">foraging </w:t>
      </w:r>
      <w:r w:rsidR="00890525">
        <w:t xml:space="preserve">bees spent longer inspecting flowers </w:t>
      </w:r>
      <w:r w:rsidR="00C67770">
        <w:t>before landing, and had more fal</w:t>
      </w:r>
      <w:r w:rsidR="00890525">
        <w:t>se alarms after experiencing cryptic predators</w:t>
      </w:r>
      <w:r w:rsidR="00C67770">
        <w:t>, even on flowers that were predator free</w:t>
      </w:r>
      <w:r w:rsidR="00AA7320">
        <w:t xml:space="preserve"> </w:t>
      </w:r>
      <w:r w:rsidR="00614C47">
        <w:fldChar w:fldCharType="begin"/>
      </w:r>
      <w:r w:rsidR="00614C47">
        <w:instrText xml:space="preserve"> ADDIN EN.CITE &lt;EndNote&gt;&lt;Cite&gt;&lt;Author&gt;Ings&lt;/Author&gt;&lt;Year&gt;2008&lt;/Year&gt;&lt;RecNum&gt;787&lt;/RecNum&gt;&lt;DisplayText&gt;(Ings and Chittka 2008)&lt;/DisplayText&gt;&lt;record&gt;&lt;rec-number&gt;787&lt;/rec-number&gt;&lt;foreign-keys&gt;&lt;key app="EN" db-id="er5ss0er8pvd2oere26pxpvr2t5avf5eaa2x"&gt;787&lt;/key&gt;&lt;/foreign-keys&gt;&lt;ref-type name="Journal Article"&gt;17&lt;/ref-type&gt;&lt;contributors&gt;&lt;authors&gt;&lt;author&gt;Ings, Thomas C.&lt;/author&gt;&lt;author&gt;Chittka, Lars&lt;/author&gt;&lt;/authors&gt;&lt;/contributors&gt;&lt;titles&gt;&lt;title&gt;Speed-Accuracy Tradeoffs and False Alarms in Bee Responses to Cryptic Predators&lt;/title&gt;&lt;secondary-title&gt;Current Biology&lt;/secondary-title&gt;&lt;/titles&gt;&lt;periodical&gt;&lt;full-title&gt;Current Biology&lt;/full-title&gt;&lt;abbr-1&gt;Curr. Biol.&lt;/abbr-1&gt;&lt;abbr-2&gt;Curr Biol&lt;/abbr-2&gt;&lt;/periodical&gt;&lt;pages&gt;1520-1524&lt;/pages&gt;&lt;volume&gt;18&lt;/volume&gt;&lt;number&gt;19&lt;/number&gt;&lt;keywords&gt;&lt;keyword&gt;SYSNEURO&lt;/keyword&gt;&lt;/keywords&gt;&lt;dates&gt;&lt;year&gt;2008&lt;/year&gt;&lt;pub-dates&gt;&lt;date&gt;2008/10/14/&lt;/date&gt;&lt;/pub-dates&gt;&lt;/dates&gt;&lt;isbn&gt;0960-9822&lt;/isbn&gt;&lt;urls&gt;&lt;related-urls&gt;&lt;url&gt;http://www.sciencedirect.com/science/article/pii/S0960982208010191&lt;/url&gt;&lt;/related-urls&gt;&lt;/urls&gt;&lt;electronic-resource-num&gt;https://doi.org/10.1016/j.cub.2008.07.074&lt;/electronic-resource-num&gt;&lt;/record&gt;&lt;/Cite&gt;&lt;/EndNote&gt;</w:instrText>
      </w:r>
      <w:r w:rsidR="00614C47">
        <w:fldChar w:fldCharType="separate"/>
      </w:r>
      <w:r w:rsidR="00614C47">
        <w:rPr>
          <w:noProof/>
        </w:rPr>
        <w:t>(</w:t>
      </w:r>
      <w:hyperlink w:anchor="_ENREF_14" w:tooltip="Ings, 2008 #787" w:history="1">
        <w:r w:rsidR="00350798">
          <w:rPr>
            <w:noProof/>
          </w:rPr>
          <w:t>Ings and Chittka 2008</w:t>
        </w:r>
      </w:hyperlink>
      <w:r w:rsidR="00614C47">
        <w:rPr>
          <w:noProof/>
        </w:rPr>
        <w:t>)</w:t>
      </w:r>
      <w:r w:rsidR="00614C47">
        <w:fldChar w:fldCharType="end"/>
      </w:r>
      <w:r w:rsidR="00C67770">
        <w:t xml:space="preserve">. This suggests </w:t>
      </w:r>
      <w:r w:rsidR="00D76B6E">
        <w:t xml:space="preserve">social </w:t>
      </w:r>
      <w:r w:rsidR="00C67770">
        <w:t xml:space="preserve">bees have the capacity to learn about predator presence but also that their spatial knowledge of flowering </w:t>
      </w:r>
      <w:r w:rsidR="00C67770" w:rsidRPr="00032EC6">
        <w:t>patch</w:t>
      </w:r>
      <w:r w:rsidR="00C67770">
        <w:t>es</w:t>
      </w:r>
      <w:r w:rsidR="00C67770" w:rsidRPr="00032EC6">
        <w:t xml:space="preserve"> during the pre-landing phase of foraging</w:t>
      </w:r>
      <w:r w:rsidR="00C67770">
        <w:t xml:space="preserve"> may be intricate to their ability to mitigate predation risk</w:t>
      </w:r>
      <w:r w:rsidR="00D24487">
        <w:t>.</w:t>
      </w:r>
      <w:r w:rsidR="00D24487" w:rsidRPr="00D24487">
        <w:t xml:space="preserve"> </w:t>
      </w:r>
      <w:r w:rsidR="00D76B6E">
        <w:t>Our experimental garden was relatively small (~25m</w:t>
      </w:r>
      <w:r w:rsidR="00D76B6E" w:rsidRPr="00D76B6E">
        <w:rPr>
          <w:vertAlign w:val="superscript"/>
        </w:rPr>
        <w:t>2</w:t>
      </w:r>
      <w:r w:rsidR="00D76B6E">
        <w:t xml:space="preserve">) and the effects of predators may have been diffuse over the entire flowering patch. </w:t>
      </w:r>
      <w:r w:rsidR="00D24487">
        <w:t>Alternatively, s</w:t>
      </w:r>
      <w:r w:rsidR="00D76B6E">
        <w:t>trong impacts of ambush bugs on sunflowers could be buffered by their cryptic coloration and behavior</w:t>
      </w:r>
      <w:r w:rsidR="00D24487">
        <w:t xml:space="preserve"> </w:t>
      </w:r>
      <w:r w:rsidR="00D24487">
        <w:fldChar w:fldCharType="begin"/>
      </w:r>
      <w:r w:rsidR="00D24487">
        <w:instrText xml:space="preserve"> ADDIN EN.CITE &lt;EndNote&gt;&lt;Cite&gt;&lt;Author&gt;Romero&lt;/Author&gt;&lt;Year&gt;2011&lt;/Year&gt;&lt;RecNum&gt;821&lt;/RecNum&gt;&lt;DisplayText&gt;(Romero et al. 2011)&lt;/DisplayText&gt;&lt;record&gt;&lt;rec-number&gt;821&lt;/rec-number&gt;&lt;foreign-keys&gt;&lt;key app="EN" db-id="er5ss0er8pvd2oere26pxpvr2t5avf5eaa2x"&gt;821&lt;/key&gt;&lt;/foreign-keys&gt;&lt;ref-type name="Journal Article"&gt;17&lt;/ref-type&gt;&lt;contributors&gt;&lt;authors&gt;&lt;author&gt;Romero, Gustavo Q.&lt;/author&gt;&lt;author&gt;Antiqueira, Pablo A. P.&lt;/author&gt;&lt;author&gt;Koricheva, Julia&lt;/author&gt;&lt;/authors&gt;&lt;/contributors&gt;&lt;titles&gt;&lt;title&gt;A Meta-Analysis of Predation Risk Effects on Pollinator Behaviour&lt;/title&gt;&lt;secondary-title&gt;PLoS ONE&lt;/secondary-title&gt;&lt;/titles&gt;&lt;periodical&gt;&lt;full-title&gt;Plos One&lt;/full-title&gt;&lt;/periodical&gt;&lt;pages&gt;e20689&lt;/pages&gt;&lt;volume&gt;6&lt;/volume&gt;&lt;number&gt;6&lt;/number&gt;&lt;dates&gt;&lt;year&gt;2011&lt;/year&gt;&lt;pub-dates&gt;&lt;date&gt;06/13&amp;#xD;01/23/received&amp;#xD;05/07/accepted&lt;/date&gt;&lt;/pub-dates&gt;&lt;/dates&gt;&lt;pub-location&gt;San Francisco, USA&lt;/pub-location&gt;&lt;publisher&gt;Public Library of Science&lt;/publisher&gt;&lt;isbn&gt;1932-6203&lt;/isbn&gt;&lt;accession-num&gt;PMC3113803&lt;/accession-num&gt;&lt;urls&gt;&lt;related-urls&gt;&lt;url&gt;http://www.ncbi.nlm.nih.gov/pmc/articles/PMC3113803/&lt;/url&gt;&lt;/related-urls&gt;&lt;/urls&gt;&lt;electronic-resource-num&gt;10.1371/journal.pone.0020689&lt;/electronic-resource-num&gt;&lt;remote-database-name&gt;PMC&lt;/remote-database-name&gt;&lt;/record&gt;&lt;/Cite&gt;&lt;/EndNote&gt;</w:instrText>
      </w:r>
      <w:r w:rsidR="00D24487">
        <w:fldChar w:fldCharType="separate"/>
      </w:r>
      <w:r w:rsidR="00D24487">
        <w:rPr>
          <w:noProof/>
        </w:rPr>
        <w:t>(</w:t>
      </w:r>
      <w:hyperlink w:anchor="_ENREF_32" w:tooltip="Romero, 2011 #821" w:history="1">
        <w:r w:rsidR="00350798">
          <w:rPr>
            <w:noProof/>
          </w:rPr>
          <w:t>Romero et al. 2011</w:t>
        </w:r>
      </w:hyperlink>
      <w:r w:rsidR="00D24487">
        <w:rPr>
          <w:noProof/>
        </w:rPr>
        <w:t>)</w:t>
      </w:r>
      <w:r w:rsidR="00D24487">
        <w:fldChar w:fldCharType="end"/>
      </w:r>
      <w:r w:rsidR="00D24487">
        <w:t xml:space="preserve">. </w:t>
      </w:r>
      <w:commentRangeStart w:id="250"/>
      <w:r w:rsidR="00D24487">
        <w:t>That we did not find strong impacts of cryptic ambush bugs in our results could suggests</w:t>
      </w:r>
      <w:del w:id="251" w:author="D" w:date="2018-02-11T16:43:00Z">
        <w:r w:rsidR="00D24487" w:rsidDel="00774CF0">
          <w:delText>s</w:delText>
        </w:r>
      </w:del>
      <w:r w:rsidR="00D24487">
        <w:t xml:space="preserve"> that solitary bees likely have less potential to learn, or are simply constrained in the foraging behavior. </w:t>
      </w:r>
      <w:commentRangeEnd w:id="250"/>
      <w:r w:rsidR="009A3DC8">
        <w:rPr>
          <w:rStyle w:val="CommentReference"/>
        </w:rPr>
        <w:commentReference w:id="250"/>
      </w:r>
    </w:p>
    <w:p w14:paraId="1719EB2C" w14:textId="35EE3DCE" w:rsidR="00D24487" w:rsidRDefault="00890525" w:rsidP="00D24487">
      <w:pPr>
        <w:spacing w:line="480" w:lineRule="auto"/>
        <w:ind w:firstLine="720"/>
        <w:contextualSpacing/>
      </w:pPr>
      <w:commentRangeStart w:id="252"/>
      <w:r>
        <w:t xml:space="preserve">Decisions to return </w:t>
      </w:r>
      <w:r w:rsidR="00C67770">
        <w:t xml:space="preserve">to flowers </w:t>
      </w:r>
      <w:r>
        <w:t>following</w:t>
      </w:r>
      <w:r w:rsidR="00C67770">
        <w:t xml:space="preserve"> experienced</w:t>
      </w:r>
      <w:r>
        <w:t xml:space="preserve"> predation risk may </w:t>
      </w:r>
      <w:r w:rsidR="00C67770">
        <w:t xml:space="preserve">also </w:t>
      </w:r>
      <w:r>
        <w:t>depend on floral rewards</w:t>
      </w:r>
      <w:r w:rsidR="00614C47">
        <w:t xml:space="preserve"> </w:t>
      </w:r>
      <w:r w:rsidR="00614C47">
        <w:fldChar w:fldCharType="begin"/>
      </w:r>
      <w:r w:rsidR="00614C47">
        <w:instrText xml:space="preserve"> ADDIN EN.CITE &lt;EndNote&gt;&lt;Cite&gt;&lt;Author&gt;Jones&lt;/Author&gt;&lt;Year&gt;2011&lt;/Year&gt;&lt;RecNum&gt;788&lt;/RecNum&gt;&lt;DisplayText&gt;(Jones and Dornhaus 2011)&lt;/DisplayText&gt;&lt;record&gt;&lt;rec-number&gt;788&lt;/rec-number&gt;&lt;foreign-keys&gt;&lt;key app="EN" db-id="er5ss0er8pvd2oere26pxpvr2t5avf5eaa2x"&gt;788&lt;/key&gt;&lt;/foreign-keys&gt;&lt;ref-type name="Journal Article"&gt;17&lt;/ref-type&gt;&lt;contributors&gt;&lt;authors&gt;&lt;author&gt;Jones, Emily I.&lt;/author&gt;&lt;author&gt;Dornhaus, Anna&lt;/author&gt;&lt;/authors&gt;&lt;/contributors&gt;&lt;titles&gt;&lt;title&gt;Predation risk makes bees reject rewarding flowers and reduce foraging activity&lt;/title&gt;&lt;secondary-title&gt;Behavioral Ecology and Sociobiology&lt;/secondary-title&gt;&lt;/titles&gt;&lt;periodical&gt;&lt;full-title&gt;Behavioral Ecology and Sociobiology&lt;/full-title&gt;&lt;abbr-1&gt;Behav. Ecol. Sociobiol.&lt;/abbr-1&gt;&lt;abbr-2&gt;Behav Ecol Sociobiol&lt;/abbr-2&gt;&lt;abbr-3&gt;Behavioral Ecology &amp;amp; Sociobiology&lt;/abbr-3&gt;&lt;/periodical&gt;&lt;pages&gt;1505-1511&lt;/pages&gt;&lt;volume&gt;65&lt;/volume&gt;&lt;number&gt;8&lt;/number&gt;&lt;dates&gt;&lt;year&gt;2011&lt;/year&gt;&lt;pub-dates&gt;&lt;date&gt;August 01&lt;/date&gt;&lt;/pub-dates&gt;&lt;/dates&gt;&lt;isbn&gt;1432-0762&lt;/isbn&gt;&lt;label&gt;Jones2011&lt;/label&gt;&lt;work-type&gt;journal article&lt;/work-type&gt;&lt;urls&gt;&lt;related-urls&gt;&lt;url&gt;https://doi.org/10.1007/s00265-011-1160-z&lt;/url&gt;&lt;/related-urls&gt;&lt;/urls&gt;&lt;electronic-resource-num&gt;10.1007/s00265-011-1160-z&lt;/electronic-resource-num&gt;&lt;/record&gt;&lt;/Cite&gt;&lt;/EndNote&gt;</w:instrText>
      </w:r>
      <w:r w:rsidR="00614C47">
        <w:fldChar w:fldCharType="separate"/>
      </w:r>
      <w:r w:rsidR="00614C47">
        <w:rPr>
          <w:noProof/>
        </w:rPr>
        <w:t>(</w:t>
      </w:r>
      <w:hyperlink w:anchor="_ENREF_18" w:tooltip="Jones, 2011 #788" w:history="1">
        <w:r w:rsidR="00350798">
          <w:rPr>
            <w:noProof/>
          </w:rPr>
          <w:t>Jones and Dornhaus 2011</w:t>
        </w:r>
      </w:hyperlink>
      <w:r w:rsidR="00614C47">
        <w:rPr>
          <w:noProof/>
        </w:rPr>
        <w:t>)</w:t>
      </w:r>
      <w:r w:rsidR="00614C47">
        <w:fldChar w:fldCharType="end"/>
      </w:r>
      <w:r w:rsidR="00C67770">
        <w:t xml:space="preserve">. </w:t>
      </w:r>
      <w:commentRangeEnd w:id="252"/>
      <w:r w:rsidR="004D3B70">
        <w:rPr>
          <w:rStyle w:val="CommentReference"/>
        </w:rPr>
        <w:commentReference w:id="252"/>
      </w:r>
      <w:r w:rsidR="00D4685C" w:rsidRPr="00032EC6">
        <w:t xml:space="preserve">Experiments with honeybees </w:t>
      </w:r>
      <w:r w:rsidR="00AA4255" w:rsidRPr="00032EC6">
        <w:t xml:space="preserve">foraging in </w:t>
      </w:r>
      <w:r w:rsidR="00D4685C" w:rsidRPr="00032EC6">
        <w:t xml:space="preserve">patches with </w:t>
      </w:r>
      <w:r w:rsidR="00D4685C" w:rsidRPr="00032EC6">
        <w:lastRenderedPageBreak/>
        <w:t xml:space="preserve">manipulated resource abundance and predator occupancy showed that they visited predator </w:t>
      </w:r>
      <w:proofErr w:type="gramStart"/>
      <w:r w:rsidR="00D4685C" w:rsidRPr="00032EC6">
        <w:t>occupied</w:t>
      </w:r>
      <w:proofErr w:type="gramEnd"/>
      <w:r w:rsidR="00D4685C" w:rsidRPr="00032EC6">
        <w:t xml:space="preserve"> flowers with abundant floral resources at the same rate as they visited unoccupied flowers with scarce floral resources</w:t>
      </w:r>
      <w:r w:rsidR="00614C47">
        <w:t xml:space="preserve"> </w:t>
      </w:r>
      <w:r w:rsidR="00614C47">
        <w:fldChar w:fldCharType="begin"/>
      </w:r>
      <w:r w:rsidR="00614C47">
        <w:instrText xml:space="preserve"> ADDIN EN.CITE &lt;EndNote&gt;&lt;Cite&gt;&lt;Author&gt;Llandres&lt;/Author&gt;&lt;Year&gt;2012&lt;/Year&gt;&lt;RecNum&gt;815&lt;/RecNum&gt;&lt;DisplayText&gt;(Llandres et al. 2012)&lt;/DisplayText&gt;&lt;record&gt;&lt;rec-number&gt;815&lt;/rec-number&gt;&lt;foreign-keys&gt;&lt;key app="EN" db-id="er5ss0er8pvd2oere26pxpvr2t5avf5eaa2x"&gt;815&lt;/key&gt;&lt;/foreign-keys&gt;&lt;ref-type name="Journal Article"&gt;17&lt;/ref-type&gt;&lt;contributors&gt;&lt;authors&gt;&lt;author&gt;Llandres, Ana L.&lt;/author&gt;&lt;author&gt;De Mas, Eva&lt;/author&gt;&lt;author&gt;Rodriguez-Girones, Miguel A.&lt;/author&gt;&lt;/authors&gt;&lt;/contributors&gt;&lt;titles&gt;&lt;title&gt;Response of pollinators to the tradeoff between resource acquisition and predator avoidance&lt;/title&gt;&lt;secondary-title&gt;Oikos&lt;/secondary-title&gt;&lt;/titles&gt;&lt;periodical&gt;&lt;full-title&gt;Oikos&lt;/full-title&gt;&lt;abbr-1&gt;Oikos&lt;/abbr-1&gt;&lt;abbr-2&gt;Oikos&lt;/abbr-2&gt;&lt;/periodical&gt;&lt;pages&gt;687-696&lt;/pages&gt;&lt;volume&gt;121&lt;/volume&gt;&lt;number&gt;5&lt;/number&gt;&lt;dates&gt;&lt;year&gt;2012&lt;/year&gt;&lt;pub-dates&gt;&lt;date&gt;May&lt;/date&gt;&lt;/pub-dates&gt;&lt;/dates&gt;&lt;isbn&gt;0030-1299&lt;/isbn&gt;&lt;accession-num&gt;WOS:000302713800006&lt;/accession-num&gt;&lt;urls&gt;&lt;related-urls&gt;&lt;url&gt;&amp;lt;Go to ISI&amp;gt;://WOS:000302713800006&lt;/url&gt;&lt;/related-urls&gt;&lt;/urls&gt;&lt;electronic-resource-num&gt;10.1111/j.1600-0706.2011.19910.x&lt;/electronic-resource-num&gt;&lt;/record&gt;&lt;/Cite&gt;&lt;/EndNote&gt;</w:instrText>
      </w:r>
      <w:r w:rsidR="00614C47">
        <w:fldChar w:fldCharType="separate"/>
      </w:r>
      <w:r w:rsidR="00614C47">
        <w:rPr>
          <w:noProof/>
        </w:rPr>
        <w:t>(</w:t>
      </w:r>
      <w:hyperlink w:anchor="_ENREF_21" w:tooltip="Llandres, 2012 #815" w:history="1">
        <w:r w:rsidR="00350798">
          <w:rPr>
            <w:noProof/>
          </w:rPr>
          <w:t>Llandres et al. 2012</w:t>
        </w:r>
      </w:hyperlink>
      <w:r w:rsidR="00614C47">
        <w:rPr>
          <w:noProof/>
        </w:rPr>
        <w:t>)</w:t>
      </w:r>
      <w:r w:rsidR="00614C47">
        <w:fldChar w:fldCharType="end"/>
      </w:r>
      <w:r w:rsidR="00D4685C" w:rsidRPr="00032EC6">
        <w:t xml:space="preserve">. </w:t>
      </w:r>
      <w:r w:rsidR="00D24487">
        <w:t>T</w:t>
      </w:r>
      <w:r w:rsidR="00D4685C" w:rsidRPr="00032EC6">
        <w:t xml:space="preserve">he depletion of floral resources on unoccupied flowers could be overwhelming the effect of </w:t>
      </w:r>
      <w:r w:rsidR="00C67770">
        <w:t>ambush bugs</w:t>
      </w:r>
      <w:r w:rsidR="00D4685C" w:rsidRPr="00032EC6">
        <w:t xml:space="preserve"> on bee foraging behaviors. </w:t>
      </w:r>
      <w:r w:rsidR="00D24487">
        <w:t>That is, i</w:t>
      </w:r>
      <w:r w:rsidR="00D4685C" w:rsidRPr="00032EC6">
        <w:t xml:space="preserve">f bees preferentially forage on unoccupied flowers, by the end of each day and the end of the trials, the resources available at occupied flowers would be substantially elevated relative to the unoccupied flowers. </w:t>
      </w:r>
      <w:r w:rsidR="0007002C">
        <w:t xml:space="preserve">Bee activity at sunflowers is </w:t>
      </w:r>
      <w:r w:rsidR="00C67770">
        <w:t xml:space="preserve">also </w:t>
      </w:r>
      <w:r w:rsidR="0007002C">
        <w:t>correlated with nectar and pollen resources</w:t>
      </w:r>
      <w:r w:rsidR="00614C47">
        <w:t xml:space="preserve"> </w:t>
      </w:r>
      <w:r w:rsidR="00614C47">
        <w:fldChar w:fldCharType="begin">
          <w:fldData xml:space="preserve">PEVuZE5vdGU+PENpdGU+PEF1dGhvcj5NaW5ja2xleTwvQXV0aG9yPjxZZWFyPjE5OTQ8L1llYXI+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</w:fldData>
        </w:fldChar>
      </w:r>
      <w:r w:rsidR="00614C47">
        <w:instrText xml:space="preserve"> ADDIN EN.CITE </w:instrText>
      </w:r>
      <w:r w:rsidR="00614C47">
        <w:fldChar w:fldCharType="begin">
          <w:fldData xml:space="preserve">PEVuZE5vdGU+PENpdGU+PEF1dGhvcj5NaW5ja2xleTwvQXV0aG9yPjxZZWFyPjE5OTQ8L1llYXI+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</w:fldData>
        </w:fldChar>
      </w:r>
      <w:r w:rsidR="00614C47">
        <w:instrText xml:space="preserve"> ADDIN EN.CITE.DATA </w:instrText>
      </w:r>
      <w:r w:rsidR="00614C47">
        <w:fldChar w:fldCharType="end"/>
      </w:r>
      <w:r w:rsidR="00614C47">
        <w:fldChar w:fldCharType="separate"/>
      </w:r>
      <w:r w:rsidR="00614C47">
        <w:rPr>
          <w:noProof/>
        </w:rPr>
        <w:t>(</w:t>
      </w:r>
      <w:hyperlink w:anchor="_ENREF_24" w:tooltip="Minckley, 1994 #744" w:history="1">
        <w:r w:rsidR="00350798">
          <w:rPr>
            <w:noProof/>
          </w:rPr>
          <w:t>Minckley et al. 1994</w:t>
        </w:r>
      </w:hyperlink>
      <w:r w:rsidR="00614C47">
        <w:rPr>
          <w:noProof/>
        </w:rPr>
        <w:t>)</w:t>
      </w:r>
      <w:r w:rsidR="00614C47">
        <w:fldChar w:fldCharType="end"/>
      </w:r>
      <w:proofErr w:type="gramStart"/>
      <w:r w:rsidR="003C738D">
        <w:t xml:space="preserve"> </w:t>
      </w:r>
      <w:r w:rsidR="0007002C">
        <w:t>which</w:t>
      </w:r>
      <w:proofErr w:type="gramEnd"/>
      <w:r w:rsidR="0007002C">
        <w:t xml:space="preserve"> may decline over the course of the day as they are consumed, and initial observations indicated</w:t>
      </w:r>
      <w:r w:rsidR="0007002C" w:rsidRPr="00032EC6">
        <w:t xml:space="preserve"> that visits tended to decline over the course of the </w:t>
      </w:r>
      <w:r w:rsidR="0007002C">
        <w:t>observation period</w:t>
      </w:r>
      <w:r w:rsidR="0007002C" w:rsidRPr="00032EC6">
        <w:t xml:space="preserve">. </w:t>
      </w:r>
      <w:r w:rsidR="00C67770">
        <w:t>Explicitly disentangling the roles of floral resources and predation</w:t>
      </w:r>
      <w:del w:id="253" w:author="D" w:date="2018-02-11T16:43:00Z">
        <w:r w:rsidR="00C67770" w:rsidDel="00774CF0">
          <w:delText>s</w:delText>
        </w:r>
      </w:del>
      <w:r w:rsidR="00C67770">
        <w:t xml:space="preserve"> w</w:t>
      </w:r>
      <w:ins w:id="254" w:author="D" w:date="2018-02-11T16:43:00Z">
        <w:r w:rsidR="00774CF0">
          <w:t>as</w:t>
        </w:r>
      </w:ins>
      <w:del w:id="255" w:author="D" w:date="2018-02-11T16:43:00Z">
        <w:r w:rsidR="00C67770" w:rsidDel="00774CF0">
          <w:delText>ere</w:delText>
        </w:r>
      </w:del>
      <w:r w:rsidR="00C67770">
        <w:t xml:space="preserve"> outside the scope of this project, but warrant further study, especially </w:t>
      </w:r>
      <w:ins w:id="256" w:author="D" w:date="2018-02-11T16:44:00Z">
        <w:r w:rsidR="00774CF0">
          <w:t>with</w:t>
        </w:r>
      </w:ins>
      <w:del w:id="257" w:author="D" w:date="2018-02-11T16:44:00Z">
        <w:r w:rsidR="00C67770" w:rsidDel="00774CF0">
          <w:delText>by</w:delText>
        </w:r>
      </w:del>
      <w:r w:rsidR="00C67770">
        <w:t xml:space="preserve"> solitary bees. </w:t>
      </w:r>
    </w:p>
    <w:p w14:paraId="65BF0EA9" w14:textId="4546CE7A" w:rsidR="001732D3" w:rsidRDefault="006D141F" w:rsidP="006D141F">
      <w:pPr>
        <w:spacing w:line="480" w:lineRule="auto"/>
        <w:contextualSpacing/>
      </w:pPr>
      <w:r>
        <w:tab/>
      </w:r>
      <w:commentRangeStart w:id="258"/>
      <w:r>
        <w:t xml:space="preserve">An alternative explanation for the lack of effects of predators in this study could be driven by the ecology of </w:t>
      </w:r>
      <w:ins w:id="259" w:author="D" w:date="2018-02-11T16:44:00Z">
        <w:r w:rsidR="00774CF0">
          <w:t>the</w:t>
        </w:r>
      </w:ins>
      <w:del w:id="260" w:author="D" w:date="2018-02-11T16:44:00Z">
        <w:r w:rsidDel="00774CF0">
          <w:delText>our chosen</w:delText>
        </w:r>
      </w:del>
      <w:r>
        <w:t xml:space="preserve"> system</w:t>
      </w:r>
      <w:commentRangeEnd w:id="258"/>
      <w:r w:rsidR="00287B85">
        <w:rPr>
          <w:rStyle w:val="CommentReference"/>
        </w:rPr>
        <w:commentReference w:id="258"/>
      </w:r>
      <w:r>
        <w:t xml:space="preserve">. Unlike most social bees such as honey bees and bumble bees which are generalists and have the capacity to change floral hosts depending on predator presence, </w:t>
      </w:r>
      <w:r>
        <w:rPr>
          <w:i/>
        </w:rPr>
        <w:t xml:space="preserve">Melissodes </w:t>
      </w:r>
      <w:r>
        <w:t xml:space="preserve">are sunflower specialists and may be constrained to one or only a few pollen host species during their life at any given location. Thus maximizing foraging, at least for pollen </w:t>
      </w:r>
      <w:ins w:id="261" w:author="D" w:date="2018-02-11T16:44:00Z">
        <w:r w:rsidR="00774CF0">
          <w:t>by</w:t>
        </w:r>
      </w:ins>
      <w:del w:id="262" w:author="D" w:date="2018-02-11T16:44:00Z">
        <w:r w:rsidDel="00774CF0">
          <w:delText>in</w:delText>
        </w:r>
      </w:del>
      <w:r>
        <w:t xml:space="preserve"> females, may be the best strategy to mitigate combined risk of predation and resource competition. Therefore, ignoring other floral occupants al</w:t>
      </w:r>
      <w:del w:id="263" w:author="D" w:date="2018-02-11T16:45:00Z">
        <w:r w:rsidDel="00774CF0">
          <w:delText xml:space="preserve">l </w:delText>
        </w:r>
      </w:del>
      <w:r>
        <w:t>together</w:t>
      </w:r>
      <w:ins w:id="264" w:author="D" w:date="2018-02-11T16:45:00Z">
        <w:r w:rsidR="00774CF0">
          <w:t>, both</w:t>
        </w:r>
      </w:ins>
      <w:r>
        <w:t xml:space="preserve"> </w:t>
      </w:r>
      <w:r w:rsidR="00D4685C" w:rsidRPr="00032EC6">
        <w:t>before and after landing</w:t>
      </w:r>
      <w:ins w:id="265" w:author="D" w:date="2018-02-11T16:45:00Z">
        <w:r w:rsidR="00774CF0">
          <w:t>,</w:t>
        </w:r>
      </w:ins>
      <w:r w:rsidR="00D4685C" w:rsidRPr="00032EC6">
        <w:t xml:space="preserve"> may be the best</w:t>
      </w:r>
      <w:r w:rsidR="00BD31CB" w:rsidRPr="00032EC6">
        <w:t xml:space="preserve"> foraging</w:t>
      </w:r>
      <w:r w:rsidR="00D4685C" w:rsidRPr="00032EC6">
        <w:t xml:space="preserve"> strategy for the bee</w:t>
      </w:r>
      <w:r w:rsidR="00F86C6B" w:rsidRPr="00032EC6">
        <w:t>,</w:t>
      </w:r>
      <w:r w:rsidR="00D4685C" w:rsidRPr="00032EC6">
        <w:t xml:space="preserve"> as they gain access to more </w:t>
      </w:r>
      <w:r w:rsidR="00BD31CB" w:rsidRPr="00032EC6">
        <w:t xml:space="preserve">floral </w:t>
      </w:r>
      <w:r w:rsidR="00D4685C" w:rsidRPr="00032EC6">
        <w:t>resources</w:t>
      </w:r>
      <w:r w:rsidR="00614C47">
        <w:t xml:space="preserve"> </w:t>
      </w:r>
      <w:r w:rsidR="00614C47">
        <w:fldChar w:fldCharType="begin"/>
      </w:r>
      <w:r w:rsidR="00614C47">
        <w:instrText xml:space="preserve"> ADDIN EN.CITE &lt;EndNote&gt;&lt;Cite&gt;&lt;Author&gt;Burns&lt;/Author&gt;&lt;Year&gt;2005&lt;/Year&gt;&lt;RecNum&gt;812&lt;/RecNum&gt;&lt;DisplayText&gt;(Burns 2005)&lt;/DisplayText&gt;&lt;record&gt;&lt;rec-number&gt;812&lt;/rec-number&gt;&lt;foreign-keys&gt;&lt;key app="EN" db-id="er5ss0er8pvd2oere26pxpvr2t5avf5eaa2x"&gt;812&lt;/key&gt;&lt;/foreign-keys&gt;&lt;ref-type name="Journal Article"&gt;17&lt;/ref-type&gt;&lt;contributors&gt;&lt;authors&gt;&lt;author&gt;Burns, James G.&lt;/author&gt;&lt;/authors&gt;&lt;/contributors&gt;&lt;titles&gt;&lt;title&gt;Impulsive bees forage better: the advantage of quick, sometimes inaccurate foraging decisions&lt;/title&gt;&lt;secondary-title&gt;Animal Behaviour&lt;/secondary-title&gt;&lt;/titles&gt;&lt;periodical&gt;&lt;full-title&gt;Animal Behaviour&lt;/full-title&gt;&lt;abbr-1&gt;Anim. Behav.&lt;/abbr-1&gt;&lt;abbr-2&gt;Anim Behav&lt;/abbr-2&gt;&lt;/periodical&gt;&lt;pages&gt;e1-e5&lt;/pages&gt;&lt;volume&gt;70&lt;/volume&gt;&lt;number&gt;6&lt;/number&gt;&lt;dates&gt;&lt;year&gt;2005&lt;/year&gt;&lt;pub-dates&gt;&lt;date&gt;December&lt;/date&gt;&lt;/pub-dates&gt;&lt;/dates&gt;&lt;isbn&gt;0003-3472&lt;/isbn&gt;&lt;accession-num&gt;ZOOREC:ZOOR14205028310&lt;/accession-num&gt;&lt;urls&gt;&lt;related-urls&gt;&lt;url&gt;&amp;lt;Go to ISI&amp;gt;://ZOOREC:ZOOR14205028310&lt;/url&gt;&lt;/related-urls&gt;&lt;/urls&gt;&lt;electronic-resource-num&gt;10.1016/j.anbehav.2005.06.002&lt;/electronic-resource-num&gt;&lt;/record&gt;&lt;/Cite&gt;&lt;/EndNote&gt;</w:instrText>
      </w:r>
      <w:r w:rsidR="00614C47">
        <w:fldChar w:fldCharType="separate"/>
      </w:r>
      <w:r w:rsidR="00614C47">
        <w:rPr>
          <w:noProof/>
        </w:rPr>
        <w:t>(</w:t>
      </w:r>
      <w:hyperlink w:anchor="_ENREF_3" w:tooltip="Burns, 2005 #812" w:history="1">
        <w:r w:rsidR="00350798">
          <w:rPr>
            <w:noProof/>
          </w:rPr>
          <w:t>Burns 2005</w:t>
        </w:r>
      </w:hyperlink>
      <w:r w:rsidR="00614C47">
        <w:rPr>
          <w:noProof/>
        </w:rPr>
        <w:t>)</w:t>
      </w:r>
      <w:r w:rsidR="00614C47">
        <w:fldChar w:fldCharType="end"/>
      </w:r>
      <w:r>
        <w:t xml:space="preserve"> without losing time </w:t>
      </w:r>
      <w:ins w:id="266" w:author="D" w:date="2018-02-11T16:45:00Z">
        <w:r w:rsidR="00774CF0">
          <w:t xml:space="preserve">required </w:t>
        </w:r>
      </w:ins>
      <w:r>
        <w:t>to discriminate other occupants</w:t>
      </w:r>
      <w:r w:rsidR="00D4685C" w:rsidRPr="00032EC6">
        <w:t>.</w:t>
      </w:r>
      <w:r w:rsidR="00BD31CB" w:rsidRPr="00032EC6">
        <w:t xml:space="preserve"> </w:t>
      </w:r>
      <w:r>
        <w:t xml:space="preserve">This could also make intuitive sense, given that sunflowers are very large, and are more often than not occupied by several insects at any given time, including other bees, beetles, butterflies, and predators. The </w:t>
      </w:r>
      <w:r>
        <w:lastRenderedPageBreak/>
        <w:t>relative importance of competitive vs predatory interactions at flowers is nearly unstudied but could play an important role in foraging decisions, especially for specialist solitary bees.</w:t>
      </w:r>
    </w:p>
    <w:p w14:paraId="31B37F44" w14:textId="31FC1645" w:rsidR="00682C5C" w:rsidRDefault="008114F1" w:rsidP="006B1D23">
      <w:pPr>
        <w:spacing w:line="480" w:lineRule="auto"/>
        <w:contextualSpacing/>
      </w:pPr>
      <w:r>
        <w:tab/>
      </w:r>
      <w:r w:rsidR="00D4685C" w:rsidRPr="00032EC6">
        <w:t xml:space="preserve">In summary, these results show that </w:t>
      </w:r>
      <w:r w:rsidR="00032EC6" w:rsidRPr="00032EC6">
        <w:t>t</w:t>
      </w:r>
      <w:r w:rsidR="00D4685C" w:rsidRPr="00032EC6">
        <w:t>here appea</w:t>
      </w:r>
      <w:r w:rsidR="006D141F">
        <w:t>r to be few consequences for bee</w:t>
      </w:r>
      <w:r w:rsidR="00350798">
        <w:t>s</w:t>
      </w:r>
      <w:r w:rsidR="006D141F">
        <w:t xml:space="preserve"> failing to respond to</w:t>
      </w:r>
      <w:r w:rsidR="00D4685C" w:rsidRPr="00032EC6">
        <w:t xml:space="preserve"> ambush bug</w:t>
      </w:r>
      <w:r w:rsidR="006D141F">
        <w:t>s</w:t>
      </w:r>
      <w:r w:rsidR="00D4685C" w:rsidRPr="00032EC6">
        <w:t xml:space="preserve">. Even though the result of an ambush bug attack is fatal, attacks may not be sufficiently frequent to have an impact on foraging patterns in the field. </w:t>
      </w:r>
      <w:commentRangeStart w:id="267"/>
      <w:r w:rsidR="00D4685C" w:rsidRPr="00032EC6">
        <w:t xml:space="preserve">The </w:t>
      </w:r>
      <w:r w:rsidR="00714057">
        <w:t xml:space="preserve">best </w:t>
      </w:r>
      <w:r w:rsidR="00EC29FF" w:rsidRPr="00032EC6">
        <w:t xml:space="preserve">foraging </w:t>
      </w:r>
      <w:r w:rsidR="00D4685C" w:rsidRPr="00032EC6">
        <w:t>strategy of female solitary bees may thus be to largely ignore floral occupants when assessing floral characteristics and</w:t>
      </w:r>
      <w:r w:rsidR="00653673" w:rsidRPr="00032EC6">
        <w:t xml:space="preserve"> respond to floral occupants as necessary after landing</w:t>
      </w:r>
      <w:r w:rsidR="00D4685C" w:rsidRPr="00032EC6">
        <w:t>.</w:t>
      </w:r>
      <w:r w:rsidR="007D3048" w:rsidRPr="00032EC6">
        <w:t xml:space="preserve"> </w:t>
      </w:r>
      <w:commentRangeEnd w:id="267"/>
      <w:r w:rsidR="00774CF0">
        <w:rPr>
          <w:rStyle w:val="CommentReference"/>
        </w:rPr>
        <w:commentReference w:id="267"/>
      </w:r>
      <w:bookmarkStart w:id="268" w:name="_GoBack"/>
      <w:bookmarkEnd w:id="268"/>
    </w:p>
    <w:p w14:paraId="330F430C" w14:textId="77777777" w:rsidR="00350798" w:rsidRPr="00032EC6" w:rsidRDefault="00350798" w:rsidP="006B1D23">
      <w:pPr>
        <w:spacing w:line="480" w:lineRule="auto"/>
        <w:contextualSpacing/>
      </w:pPr>
    </w:p>
    <w:p w14:paraId="5288D8B8" w14:textId="01754AFB" w:rsidR="00696D2C" w:rsidRPr="00025299" w:rsidRDefault="005704B6" w:rsidP="005704B6">
      <w:pPr>
        <w:spacing w:line="480" w:lineRule="auto"/>
        <w:contextualSpacing/>
        <w:rPr>
          <w:b/>
        </w:rPr>
      </w:pPr>
      <w:r w:rsidRPr="00025299">
        <w:rPr>
          <w:b/>
        </w:rPr>
        <w:t>Cut</w:t>
      </w:r>
      <w:r w:rsidR="00025299" w:rsidRPr="00025299">
        <w:rPr>
          <w:b/>
        </w:rPr>
        <w:t>s</w:t>
      </w:r>
      <w:r w:rsidRPr="00025299">
        <w:rPr>
          <w:b/>
        </w:rPr>
        <w:t>:</w:t>
      </w:r>
    </w:p>
    <w:p w14:paraId="420B67FE" w14:textId="0FA17E68" w:rsidR="005704B6" w:rsidRDefault="005704B6" w:rsidP="005704B6">
      <w:pPr>
        <w:spacing w:line="480" w:lineRule="auto"/>
        <w:contextualSpacing/>
      </w:pPr>
      <w:r>
        <w:t>Predatory</w:t>
      </w:r>
      <w:r w:rsidRPr="00032EC6">
        <w:t xml:space="preserve"> interactions</w:t>
      </w:r>
      <w:r>
        <w:t xml:space="preserve"> can have</w:t>
      </w:r>
      <w:r w:rsidRPr="00032EC6">
        <w:t xml:space="preserve"> either direct or indirect</w:t>
      </w:r>
      <w:r>
        <w:t xml:space="preserve"> effects on interacting species </w:t>
      </w:r>
      <w:r>
        <w:fldChar w:fldCharType="begin"/>
      </w:r>
      <w:r>
        <w:instrText xml:space="preserve"> ADDIN EN.CITE &lt;EndNote&gt;&lt;Cite&gt;&lt;Author&gt;Wootton&lt;/Author&gt;&lt;Year&gt;1994&lt;/Year&gt;&lt;RecNum&gt;328&lt;/RecNum&gt;&lt;DisplayText&gt;(Wootton 1994)&lt;/DisplayText&gt;&lt;record&gt;&lt;rec-number&gt;328&lt;/rec-number&gt;&lt;foreign-keys&gt;&lt;key app="EN" db-id="er5ss0er8pvd2oere26pxpvr2t5avf5eaa2x"&gt;328&lt;/key&gt;&lt;/foreign-keys&gt;&lt;ref-type name="Journal Article"&gt;17&lt;/ref-type&gt;&lt;contributors&gt;&lt;authors&gt;&lt;author&gt;Wootton, J. T.&lt;/author&gt;&lt;/authors&gt;&lt;/contributors&gt;&lt;titles&gt;&lt;title&gt;The nature and consequences of indirect effects in ecological communities&lt;/title&gt;&lt;secondary-title&gt;Annual Review of Ecology And Systematics&lt;/secondary-title&gt;&lt;/titles&gt;&lt;periodical&gt;&lt;full-title&gt;Annual Review of Ecology and Systematics&lt;/full-title&gt;&lt;abbr-1&gt;Annu. Rev. Ecol. Syst.&lt;/abbr-1&gt;&lt;abbr-2&gt;Annu Rev Ecol Syst&lt;/abbr-2&gt;&lt;abbr-3&gt;Annual Review of Ecology &amp;amp; Systematics&lt;/abbr-3&gt;&lt;/periodical&gt;&lt;pages&gt;443-466&lt;/pages&gt;&lt;volume&gt;25&lt;/volume&gt;&lt;dates&gt;&lt;year&gt;1994&lt;/year&gt;&lt;pub-dates&gt;&lt;date&gt;1994&lt;/date&gt;&lt;/pub-dates&gt;&lt;/dates&gt;&lt;accession-num&gt;WOS:A1994PU88300018&lt;/accession-num&gt;&lt;urls&gt;&lt;related-urls&gt;&lt;url&gt;&amp;lt;Go to ISI&amp;gt;://A1994PU88300018 &lt;/url&gt;&lt;/related-urls&gt;&lt;/urls&gt;&lt;/record&gt;&lt;/Cite&gt;&lt;/EndNote&gt;</w:instrText>
      </w:r>
      <w:r>
        <w:fldChar w:fldCharType="separate"/>
      </w:r>
      <w:r>
        <w:rPr>
          <w:noProof/>
        </w:rPr>
        <w:t>(</w:t>
      </w:r>
      <w:hyperlink w:anchor="_ENREF_34" w:tooltip="Wootton, 1994 #328" w:history="1">
        <w:r w:rsidR="00350798">
          <w:rPr>
            <w:noProof/>
          </w:rPr>
          <w:t>Wootton 1994</w:t>
        </w:r>
      </w:hyperlink>
      <w:r>
        <w:rPr>
          <w:noProof/>
        </w:rPr>
        <w:t>)</w:t>
      </w:r>
      <w:r>
        <w:fldChar w:fldCharType="end"/>
      </w:r>
      <w:r w:rsidRPr="00032EC6">
        <w:t xml:space="preserve"> </w:t>
      </w:r>
      <w:r>
        <w:t>and can</w:t>
      </w:r>
      <w:r w:rsidRPr="00032EC6">
        <w:t xml:space="preserve"> cause shifts in traits that influence foraging behavior</w:t>
      </w:r>
      <w:r>
        <w:t>s</w:t>
      </w:r>
      <w:r w:rsidRPr="00032EC6">
        <w:t xml:space="preserve"> and the distribution of organisms in space</w:t>
      </w:r>
      <w:r>
        <w:t xml:space="preserve"> and time </w:t>
      </w:r>
      <w:r>
        <w:fldChar w:fldCharType="begin"/>
      </w:r>
      <w:r>
        <w:instrText xml:space="preserve"> ADDIN EN.CITE &lt;EndNote&gt;&lt;Cite&gt;&lt;Author&gt;Peacor&lt;/Author&gt;&lt;Year&gt;2001&lt;/Year&gt;&lt;RecNum&gt;798&lt;/RecNum&gt;&lt;DisplayText&gt;(Peacor and Werner 2001)&lt;/DisplayText&gt;&lt;record&gt;&lt;rec-number&gt;798&lt;/rec-number&gt;&lt;foreign-keys&gt;&lt;key app="EN" db-id="er5ss0er8pvd2oere26pxpvr2t5avf5eaa2x"&gt;798&lt;/key&gt;&lt;/foreign-keys&gt;&lt;ref-type name="Journal Article"&gt;17&lt;/ref-type&gt;&lt;contributors&gt;&lt;authors&gt;&lt;author&gt;Peacor, S. D.&lt;/author&gt;&lt;author&gt;Werner, E. E.&lt;/author&gt;&lt;/authors&gt;&lt;/contributors&gt;&lt;titles&gt;&lt;title&gt;The contribution of trait-mediated indirect effects to the net effects of a predator&lt;/title&gt;&lt;secondary-title&gt;Proceedings of the National Academy of Sciences of the United States of America&lt;/secondary-title&gt;&lt;/titles&gt;&lt;periodical&gt;&lt;full-title&gt;Proceedings of the National Academy of Sciences of the United States of America&lt;/full-title&gt;&lt;abbr-1&gt;Proc. Natl. Acad. Sci. U. S. A.&lt;/abbr-1&gt;&lt;abbr-2&gt;Proc Natl Acad Sci U S A&lt;/abbr-2&gt;&lt;/periodical&gt;&lt;pages&gt;3904-3908&lt;/pages&gt;&lt;volume&gt;98&lt;/volume&gt;&lt;number&gt;7&lt;/number&gt;&lt;dates&gt;&lt;year&gt;2001&lt;/year&gt;&lt;pub-dates&gt;&lt;date&gt;Mar 27&lt;/date&gt;&lt;/pub-dates&gt;&lt;/dates&gt;&lt;isbn&gt;0027-8424&lt;/isbn&gt;&lt;accession-num&gt;WOS:000167833700054&lt;/accession-num&gt;&lt;urls&gt;&lt;related-urls&gt;&lt;url&gt;&amp;lt;Go to ISI&amp;gt;://WOS:000167833700054&lt;/url&gt;&lt;/related-urls&gt;&lt;/urls&gt;&lt;electronic-resource-num&gt;10.1073/pnas.071061998&lt;/electronic-resource-num&gt;&lt;/record&gt;&lt;/Cite&gt;&lt;/EndNote&gt;</w:instrText>
      </w:r>
      <w:r>
        <w:fldChar w:fldCharType="separate"/>
      </w:r>
      <w:r>
        <w:rPr>
          <w:noProof/>
        </w:rPr>
        <w:t>(</w:t>
      </w:r>
      <w:hyperlink w:anchor="_ENREF_28" w:tooltip="Peacor, 2001 #798" w:history="1">
        <w:r w:rsidR="00350798">
          <w:rPr>
            <w:noProof/>
          </w:rPr>
          <w:t>Peacor and Werner 2001</w:t>
        </w:r>
      </w:hyperlink>
      <w:r>
        <w:rPr>
          <w:noProof/>
        </w:rPr>
        <w:t>)</w:t>
      </w:r>
      <w:r>
        <w:fldChar w:fldCharType="end"/>
      </w:r>
      <w:r w:rsidRPr="00032EC6">
        <w:t xml:space="preserve">. </w:t>
      </w:r>
      <w:r>
        <w:t xml:space="preserve">Such changes in behaviors can subsequently impact other species interactions, community dynamics, and even ecosystem services </w:t>
      </w:r>
      <w:r>
        <w:fldChar w:fldCharType="begin">
          <w:fldData xml:space="preserve">PEVuZE5vdGU+PENpdGU+PEF1dGhvcj5MZWlib2xkPC9BdXRob3I+PFllYXI+MTk5NjwvWWVhcj48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=
</w:fldData>
        </w:fldChar>
      </w:r>
      <w:r>
        <w:instrText xml:space="preserve"> ADDIN EN.CITE </w:instrText>
      </w:r>
      <w:r>
        <w:fldChar w:fldCharType="begin">
          <w:fldData xml:space="preserve">PEVuZE5vdGU+PENpdGU+PEF1dGhvcj5MZWlib2xkPC9BdXRob3I+PFllYXI+MTk5NjwvWWVhcj48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=
</w:fldData>
        </w:fldChar>
      </w:r>
      <w:r>
        <w:instrText xml:space="preserve"> ADDIN EN.CITE.DATA </w:instrText>
      </w:r>
      <w:r>
        <w:fldChar w:fldCharType="end"/>
      </w:r>
      <w:r>
        <w:fldChar w:fldCharType="separate"/>
      </w:r>
      <w:r>
        <w:rPr>
          <w:noProof/>
        </w:rPr>
        <w:t>(</w:t>
      </w:r>
      <w:hyperlink w:anchor="_ENREF_23" w:tooltip="Menge, 1995 #741" w:history="1">
        <w:r w:rsidR="00350798">
          <w:rPr>
            <w:noProof/>
          </w:rPr>
          <w:t>Menge 1995</w:t>
        </w:r>
      </w:hyperlink>
      <w:r>
        <w:rPr>
          <w:noProof/>
        </w:rPr>
        <w:t xml:space="preserve">, </w:t>
      </w:r>
      <w:hyperlink w:anchor="_ENREF_20" w:tooltip="Leibold, 1996 #742" w:history="1">
        <w:r w:rsidR="00350798">
          <w:rPr>
            <w:noProof/>
          </w:rPr>
          <w:t>Leibold 1996</w:t>
        </w:r>
      </w:hyperlink>
      <w:r>
        <w:rPr>
          <w:noProof/>
        </w:rPr>
        <w:t xml:space="preserve">, </w:t>
      </w:r>
      <w:hyperlink w:anchor="_ENREF_29" w:tooltip="Peckarsky, 2008 #743" w:history="1">
        <w:r w:rsidR="00350798">
          <w:rPr>
            <w:noProof/>
          </w:rPr>
          <w:t>Peckarsky et al. 2008</w:t>
        </w:r>
      </w:hyperlink>
      <w:r>
        <w:rPr>
          <w:noProof/>
        </w:rPr>
        <w:t>)</w:t>
      </w:r>
      <w:r>
        <w:fldChar w:fldCharType="end"/>
      </w:r>
      <w:r w:rsidR="00025299">
        <w:t xml:space="preserve">. </w:t>
      </w:r>
    </w:p>
    <w:p w14:paraId="6D27D3F2" w14:textId="2434FD2F" w:rsidR="00025299" w:rsidRDefault="00025299" w:rsidP="00025299">
      <w:pPr>
        <w:spacing w:line="480" w:lineRule="auto"/>
        <w:contextualSpacing/>
      </w:pPr>
      <w:r>
        <w:t xml:space="preserve">Maybe not enough time to find predation, or lack of acclimation time, though in lab experiments ambush bugs only took between 15-18 minutes to choose a hunting substrate </w:t>
      </w:r>
      <w:r>
        <w:fldChar w:fldCharType="begin"/>
      </w:r>
      <w:r>
        <w:instrText xml:space="preserve"> ADDIN EN.CITE &lt;EndNote&gt;&lt;Cite&gt;&lt;Author&gt;Greco&lt;/Author&gt;&lt;Year&gt;1994&lt;/Year&gt;&lt;RecNum&gt;802&lt;/RecNum&gt;&lt;DisplayText&gt;(Greco and Kevan 1994)&lt;/DisplayText&gt;&lt;record&gt;&lt;rec-number&gt;802&lt;/rec-number&gt;&lt;foreign-keys&gt;&lt;key app="EN" db-id="er5ss0er8pvd2oere26pxpvr2t5avf5eaa2x"&gt;802&lt;/key&gt;&lt;/foreign-keys&gt;&lt;ref-type name="Journal Article"&gt;17&lt;/ref-type&gt;&lt;contributors&gt;&lt;authors&gt;&lt;author&gt;Greco, C. E.&lt;/author&gt;&lt;author&gt;Kevan, P. G.&lt;/author&gt;&lt;/authors&gt;&lt;/contributors&gt;&lt;titles&gt;&lt;title&gt;CONTRASTING PATCH CHOOSING BY ANTHOPHILOUS AMBUSH PREDATORS - VEGETATION AND FLORAL CUES FOR DECISIONS BY A CRAB SPIDER (MISUMENA-VATIA) AND MALES AND FEMALES OF AN AMBUSH BUG (PHYMATA-AMERICANA)&lt;/title&gt;&lt;secondary-title&gt;Canadian Journal of Zoology-Revue Canadienne De Zoologie&lt;/secondary-title&gt;&lt;/titles&gt;&lt;periodical&gt;&lt;full-title&gt;Canadian Journal of Zoology-Revue Canadienne De Zoologie&lt;/full-title&gt;&lt;/periodical&gt;&lt;pages&gt;1583-1588&lt;/pages&gt;&lt;volume&gt;72&lt;/volume&gt;&lt;number&gt;9&lt;/number&gt;&lt;dates&gt;&lt;year&gt;1994&lt;/year&gt;&lt;pub-dates&gt;&lt;date&gt;Sep&lt;/date&gt;&lt;/pub-dates&gt;&lt;/dates&gt;&lt;isbn&gt;0008-4301&lt;/isbn&gt;&lt;accession-num&gt;WOS:A1994QE43500008&lt;/accession-num&gt;&lt;urls&gt;&lt;related-urls&gt;&lt;url&gt;&amp;lt;Go to ISI&amp;gt;://WOS:A1994QE43500008&lt;/url&gt;&lt;/related-urls&gt;&lt;/urls&gt;&lt;electronic-resource-num&gt;10.1139/z94-210&lt;/electronic-resource-num&gt;&lt;/record&gt;&lt;/Cite&gt;&lt;/EndNote&gt;</w:instrText>
      </w:r>
      <w:r>
        <w:fldChar w:fldCharType="separate"/>
      </w:r>
      <w:r>
        <w:rPr>
          <w:noProof/>
        </w:rPr>
        <w:t>(</w:t>
      </w:r>
      <w:hyperlink w:anchor="_ENREF_9" w:tooltip="Greco, 1994 #802" w:history="1">
        <w:r w:rsidR="00350798">
          <w:rPr>
            <w:noProof/>
          </w:rPr>
          <w:t>Greco and Kevan 1994</w:t>
        </w:r>
      </w:hyperlink>
      <w:r>
        <w:rPr>
          <w:noProof/>
        </w:rPr>
        <w:t>)</w:t>
      </w:r>
      <w:r>
        <w:fldChar w:fldCharType="end"/>
      </w:r>
      <w:r>
        <w:t>, suggesting plenty of time</w:t>
      </w:r>
    </w:p>
    <w:p w14:paraId="0A13BE62" w14:textId="77777777" w:rsidR="00025299" w:rsidRPr="00032EC6" w:rsidRDefault="00025299" w:rsidP="005704B6">
      <w:pPr>
        <w:spacing w:line="480" w:lineRule="auto"/>
        <w:contextualSpacing/>
      </w:pPr>
    </w:p>
    <w:p w14:paraId="6CABCC8F" w14:textId="77777777" w:rsidR="00696D2C" w:rsidRPr="00032EC6" w:rsidRDefault="00696D2C" w:rsidP="00931942">
      <w:pPr>
        <w:spacing w:line="480" w:lineRule="auto"/>
        <w:ind w:firstLine="720"/>
        <w:contextualSpacing/>
      </w:pPr>
    </w:p>
    <w:p w14:paraId="3B83A5C5" w14:textId="6939438F" w:rsidR="00696D2C" w:rsidRPr="00032EC6" w:rsidRDefault="00696D2C" w:rsidP="00931942">
      <w:pPr>
        <w:spacing w:line="480" w:lineRule="auto"/>
        <w:contextualSpacing/>
      </w:pPr>
      <w:r w:rsidRPr="00032EC6">
        <w:br w:type="page"/>
      </w:r>
    </w:p>
    <w:p w14:paraId="324DBE18" w14:textId="77777777" w:rsidR="00F2638F" w:rsidRPr="00032EC6" w:rsidRDefault="00F2638F" w:rsidP="00931942">
      <w:pPr>
        <w:widowControl w:val="0"/>
        <w:autoSpaceDE w:val="0"/>
        <w:autoSpaceDN w:val="0"/>
        <w:adjustRightInd w:val="0"/>
        <w:spacing w:line="480" w:lineRule="auto"/>
        <w:contextualSpacing/>
        <w:sectPr w:rsidR="00F2638F" w:rsidRPr="00032EC6" w:rsidSect="0071213E">
          <w:headerReference w:type="default" r:id="rId11"/>
          <w:footerReference w:type="default" r:id="rId12"/>
          <w:pgSz w:w="12240" w:h="15840"/>
          <w:pgMar w:top="1440" w:right="1440" w:bottom="1440" w:left="1440" w:header="720" w:footer="720" w:gutter="0"/>
          <w:lnNumType w:countBy="1" w:restart="continuous"/>
          <w:cols w:space="720"/>
        </w:sectPr>
      </w:pPr>
    </w:p>
    <w:p w14:paraId="55BA767B" w14:textId="1B267864" w:rsidR="00F2638F" w:rsidRDefault="00F2638F" w:rsidP="00F2638F">
      <w:pPr>
        <w:tabs>
          <w:tab w:val="left" w:pos="11880"/>
          <w:tab w:val="left" w:pos="12060"/>
          <w:tab w:val="left" w:pos="12240"/>
          <w:tab w:val="left" w:pos="12330"/>
        </w:tabs>
        <w:spacing w:before="100" w:beforeAutospacing="1" w:after="100" w:afterAutospacing="1" w:line="480" w:lineRule="auto"/>
        <w:ind w:right="1166"/>
        <w:contextualSpacing/>
      </w:pPr>
      <w:r w:rsidRPr="00F2638F">
        <w:rPr>
          <w:b/>
        </w:rPr>
        <w:lastRenderedPageBreak/>
        <w:t>Table 1</w:t>
      </w:r>
      <w:r>
        <w:t>.</w:t>
      </w:r>
      <w:r w:rsidRPr="00032EC6">
        <w:t xml:space="preserve"> Bee visitation and behavior by genus during the ambush bug experiment. “Visits” is the total number of occur</w:t>
      </w:r>
      <w:r w:rsidR="002662DF">
        <w:t xml:space="preserve">rences of each genus during the </w:t>
      </w:r>
      <w:r w:rsidRPr="00032EC6">
        <w:t>experiment</w:t>
      </w:r>
      <w:r w:rsidR="00307455">
        <w:t>.</w:t>
      </w:r>
      <w:r w:rsidRPr="00032EC6">
        <w:t xml:space="preserve"> “Pollen” and “</w:t>
      </w:r>
      <w:r w:rsidR="002662DF">
        <w:t>N</w:t>
      </w:r>
      <w:r w:rsidRPr="00032EC6">
        <w:t xml:space="preserve">ectar” are the number of pollen </w:t>
      </w:r>
      <w:r w:rsidR="00307455">
        <w:t xml:space="preserve">and nectar collection events </w:t>
      </w:r>
      <w:r w:rsidRPr="00032EC6">
        <w:t>record</w:t>
      </w:r>
      <w:r w:rsidR="002662DF">
        <w:t>ed for each genus. “Male” and “F</w:t>
      </w:r>
      <w:r w:rsidRPr="00032EC6">
        <w:t>emale” refers to the number of visits by each</w:t>
      </w:r>
      <w:r w:rsidR="00307455">
        <w:t xml:space="preserve"> sex</w:t>
      </w:r>
      <w:r w:rsidRPr="00032EC6">
        <w:t>. “</w:t>
      </w:r>
      <w:r w:rsidR="00307455">
        <w:t xml:space="preserve">Ambush” and “Control” </w:t>
      </w:r>
      <w:r w:rsidR="00307455" w:rsidRPr="00032EC6">
        <w:t xml:space="preserve">are the numbers of visits to flowers with or without </w:t>
      </w:r>
      <w:r w:rsidR="00307455">
        <w:t>ambush bugs, respectively.</w:t>
      </w:r>
    </w:p>
    <w:tbl>
      <w:tblPr>
        <w:tblpPr w:leftFromText="180" w:rightFromText="180" w:vertAnchor="text" w:horzAnchor="margin" w:tblpY="221"/>
        <w:tblW w:w="9384" w:type="dxa"/>
        <w:tblLook w:val="04A0" w:firstRow="1" w:lastRow="0" w:firstColumn="1" w:lastColumn="0" w:noHBand="0" w:noVBand="1"/>
      </w:tblPr>
      <w:tblGrid>
        <w:gridCol w:w="1604"/>
        <w:gridCol w:w="1144"/>
        <w:gridCol w:w="825"/>
        <w:gridCol w:w="894"/>
        <w:gridCol w:w="949"/>
        <w:gridCol w:w="769"/>
        <w:gridCol w:w="1006"/>
        <w:gridCol w:w="1132"/>
        <w:gridCol w:w="1061"/>
      </w:tblGrid>
      <w:tr w:rsidR="00307455" w:rsidRPr="00032EC6" w14:paraId="4DD43116" w14:textId="77777777" w:rsidTr="00307455">
        <w:trPr>
          <w:trHeight w:val="360"/>
        </w:trPr>
        <w:tc>
          <w:tcPr>
            <w:tcW w:w="0" w:type="auto"/>
            <w:tcBorders>
              <w:bottom w:val="single" w:sz="0" w:space="0" w:color="auto"/>
            </w:tcBorders>
            <w:vAlign w:val="bottom"/>
          </w:tcPr>
          <w:p w14:paraId="5718AEFF" w14:textId="77777777" w:rsidR="00307455" w:rsidRDefault="00307455" w:rsidP="00307455">
            <w:pPr>
              <w:spacing w:before="36" w:after="36"/>
              <w:contextualSpacing/>
              <w:rPr>
                <w:rFonts w:eastAsia="Cambria"/>
                <w:b/>
              </w:rPr>
            </w:pPr>
          </w:p>
          <w:p w14:paraId="68FE505D" w14:textId="77777777" w:rsidR="00307455" w:rsidRPr="00F2638F" w:rsidRDefault="00307455" w:rsidP="00307455">
            <w:pPr>
              <w:spacing w:before="36" w:after="36"/>
              <w:contextualSpacing/>
              <w:rPr>
                <w:rFonts w:eastAsia="Cambria"/>
                <w:b/>
              </w:rPr>
            </w:pPr>
            <w:r>
              <w:rPr>
                <w:rFonts w:eastAsia="Cambria"/>
                <w:b/>
              </w:rPr>
              <w:t>Genus</w:t>
            </w:r>
          </w:p>
        </w:tc>
        <w:tc>
          <w:tcPr>
            <w:tcW w:w="0" w:type="auto"/>
            <w:tcBorders>
              <w:bottom w:val="single" w:sz="0" w:space="0" w:color="auto"/>
            </w:tcBorders>
            <w:vAlign w:val="bottom"/>
          </w:tcPr>
          <w:p w14:paraId="7F5DF6EB" w14:textId="77777777" w:rsidR="00307455" w:rsidRPr="00F2638F" w:rsidRDefault="00307455" w:rsidP="00307455">
            <w:pPr>
              <w:spacing w:before="36" w:after="36"/>
              <w:contextualSpacing/>
              <w:rPr>
                <w:rFonts w:eastAsia="Cambria"/>
                <w:b/>
              </w:rPr>
            </w:pPr>
            <w:r w:rsidRPr="00F2638F">
              <w:rPr>
                <w:rFonts w:eastAsia="Cambria"/>
                <w:b/>
              </w:rPr>
              <w:t>Sociality</w:t>
            </w:r>
          </w:p>
        </w:tc>
        <w:tc>
          <w:tcPr>
            <w:tcW w:w="0" w:type="auto"/>
            <w:tcBorders>
              <w:bottom w:val="single" w:sz="0" w:space="0" w:color="auto"/>
            </w:tcBorders>
            <w:vAlign w:val="bottom"/>
          </w:tcPr>
          <w:p w14:paraId="52D68E3B" w14:textId="77777777" w:rsidR="00307455" w:rsidRPr="00F2638F" w:rsidRDefault="00307455" w:rsidP="00307455">
            <w:pPr>
              <w:spacing w:before="36" w:after="36"/>
              <w:contextualSpacing/>
              <w:jc w:val="right"/>
              <w:rPr>
                <w:rFonts w:eastAsia="Cambria"/>
                <w:b/>
              </w:rPr>
            </w:pPr>
            <w:r w:rsidRPr="00F2638F">
              <w:rPr>
                <w:rFonts w:eastAsia="Cambria"/>
                <w:b/>
              </w:rPr>
              <w:t>Visits</w:t>
            </w:r>
          </w:p>
        </w:tc>
        <w:tc>
          <w:tcPr>
            <w:tcW w:w="0" w:type="auto"/>
            <w:tcBorders>
              <w:bottom w:val="single" w:sz="0" w:space="0" w:color="auto"/>
            </w:tcBorders>
            <w:vAlign w:val="bottom"/>
          </w:tcPr>
          <w:p w14:paraId="0C1B46D4" w14:textId="77777777" w:rsidR="00307455" w:rsidRPr="00F2638F" w:rsidRDefault="00307455" w:rsidP="00307455">
            <w:pPr>
              <w:spacing w:before="36" w:after="36"/>
              <w:contextualSpacing/>
              <w:jc w:val="right"/>
              <w:rPr>
                <w:rFonts w:eastAsia="Cambria"/>
                <w:b/>
              </w:rPr>
            </w:pPr>
            <w:r w:rsidRPr="00F2638F">
              <w:rPr>
                <w:rFonts w:eastAsia="Cambria"/>
                <w:b/>
              </w:rPr>
              <w:t>Pollen</w:t>
            </w:r>
          </w:p>
        </w:tc>
        <w:tc>
          <w:tcPr>
            <w:tcW w:w="0" w:type="auto"/>
            <w:tcBorders>
              <w:bottom w:val="single" w:sz="0" w:space="0" w:color="auto"/>
            </w:tcBorders>
            <w:vAlign w:val="bottom"/>
          </w:tcPr>
          <w:p w14:paraId="0D78DAE2" w14:textId="77777777" w:rsidR="00307455" w:rsidRPr="00F2638F" w:rsidRDefault="00307455" w:rsidP="00307455">
            <w:pPr>
              <w:spacing w:before="36" w:after="36"/>
              <w:contextualSpacing/>
              <w:jc w:val="right"/>
              <w:rPr>
                <w:rFonts w:eastAsia="Cambria"/>
                <w:b/>
              </w:rPr>
            </w:pPr>
            <w:r w:rsidRPr="00F2638F">
              <w:rPr>
                <w:rFonts w:eastAsia="Cambria"/>
                <w:b/>
              </w:rPr>
              <w:t>Nectar</w:t>
            </w:r>
          </w:p>
        </w:tc>
        <w:tc>
          <w:tcPr>
            <w:tcW w:w="0" w:type="auto"/>
            <w:tcBorders>
              <w:bottom w:val="single" w:sz="0" w:space="0" w:color="auto"/>
            </w:tcBorders>
            <w:vAlign w:val="bottom"/>
          </w:tcPr>
          <w:p w14:paraId="7071B57D" w14:textId="77777777" w:rsidR="00307455" w:rsidRPr="00F2638F" w:rsidRDefault="00307455" w:rsidP="00307455">
            <w:pPr>
              <w:spacing w:before="36" w:after="36"/>
              <w:contextualSpacing/>
              <w:jc w:val="right"/>
              <w:rPr>
                <w:rFonts w:eastAsia="Cambria"/>
                <w:b/>
              </w:rPr>
            </w:pPr>
            <w:r w:rsidRPr="00F2638F">
              <w:rPr>
                <w:rFonts w:eastAsia="Cambria"/>
                <w:b/>
              </w:rPr>
              <w:t>Male</w:t>
            </w:r>
          </w:p>
        </w:tc>
        <w:tc>
          <w:tcPr>
            <w:tcW w:w="0" w:type="auto"/>
            <w:tcBorders>
              <w:bottom w:val="single" w:sz="0" w:space="0" w:color="auto"/>
            </w:tcBorders>
            <w:vAlign w:val="bottom"/>
          </w:tcPr>
          <w:p w14:paraId="554C6EC0" w14:textId="77777777" w:rsidR="00307455" w:rsidRPr="00F2638F" w:rsidRDefault="00307455" w:rsidP="00307455">
            <w:pPr>
              <w:spacing w:before="36" w:after="36"/>
              <w:contextualSpacing/>
              <w:jc w:val="right"/>
              <w:rPr>
                <w:rFonts w:eastAsia="Cambria"/>
                <w:b/>
              </w:rPr>
            </w:pPr>
            <w:r w:rsidRPr="00F2638F">
              <w:rPr>
                <w:rFonts w:eastAsia="Cambria"/>
                <w:b/>
              </w:rPr>
              <w:t>Female</w:t>
            </w:r>
          </w:p>
        </w:tc>
        <w:tc>
          <w:tcPr>
            <w:tcW w:w="0" w:type="auto"/>
            <w:tcBorders>
              <w:bottom w:val="single" w:sz="0" w:space="0" w:color="auto"/>
            </w:tcBorders>
            <w:vAlign w:val="bottom"/>
          </w:tcPr>
          <w:p w14:paraId="70419CC8" w14:textId="77777777" w:rsidR="00307455" w:rsidRPr="00F2638F" w:rsidRDefault="00307455" w:rsidP="00307455">
            <w:pPr>
              <w:spacing w:before="36" w:after="36"/>
              <w:contextualSpacing/>
              <w:jc w:val="right"/>
              <w:rPr>
                <w:rFonts w:eastAsia="Cambria"/>
                <w:b/>
              </w:rPr>
            </w:pPr>
            <w:r>
              <w:rPr>
                <w:rFonts w:eastAsia="Cambria"/>
                <w:b/>
              </w:rPr>
              <w:t>Ambush</w:t>
            </w:r>
          </w:p>
        </w:tc>
        <w:tc>
          <w:tcPr>
            <w:tcW w:w="0" w:type="auto"/>
            <w:tcBorders>
              <w:bottom w:val="single" w:sz="0" w:space="0" w:color="auto"/>
            </w:tcBorders>
            <w:vAlign w:val="bottom"/>
          </w:tcPr>
          <w:p w14:paraId="2028871D" w14:textId="77777777" w:rsidR="00307455" w:rsidRPr="00F2638F" w:rsidRDefault="00307455" w:rsidP="00307455">
            <w:pPr>
              <w:spacing w:before="36" w:after="36"/>
              <w:contextualSpacing/>
              <w:jc w:val="right"/>
              <w:rPr>
                <w:rFonts w:eastAsia="Cambria"/>
                <w:b/>
              </w:rPr>
            </w:pPr>
            <w:r>
              <w:rPr>
                <w:rFonts w:eastAsia="Cambria"/>
                <w:b/>
              </w:rPr>
              <w:t>Control</w:t>
            </w:r>
          </w:p>
        </w:tc>
      </w:tr>
      <w:tr w:rsidR="00307455" w:rsidRPr="00032EC6" w14:paraId="3659E268" w14:textId="77777777" w:rsidTr="00307455">
        <w:trPr>
          <w:trHeight w:val="345"/>
        </w:trPr>
        <w:tc>
          <w:tcPr>
            <w:tcW w:w="0" w:type="auto"/>
          </w:tcPr>
          <w:p w14:paraId="606BF2C1" w14:textId="77777777" w:rsidR="00307455" w:rsidRPr="00032EC6" w:rsidRDefault="00307455" w:rsidP="00307455">
            <w:pPr>
              <w:spacing w:before="36" w:after="36"/>
              <w:contextualSpacing/>
              <w:rPr>
                <w:rFonts w:eastAsia="Cambria"/>
                <w:i/>
              </w:rPr>
            </w:pPr>
            <w:r w:rsidRPr="00032EC6">
              <w:rPr>
                <w:rFonts w:eastAsia="Cambria"/>
                <w:i/>
              </w:rPr>
              <w:t>Agapostemon</w:t>
            </w:r>
          </w:p>
        </w:tc>
        <w:tc>
          <w:tcPr>
            <w:tcW w:w="0" w:type="auto"/>
          </w:tcPr>
          <w:p w14:paraId="284CC72F"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24820D39"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2C42118F"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7DA86A38"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40FFED4A"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353F0EF8"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4F2E06D3"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33C8B87A" w14:textId="77777777" w:rsidR="00307455" w:rsidRPr="00032EC6" w:rsidRDefault="00307455" w:rsidP="00307455">
            <w:pPr>
              <w:spacing w:before="36" w:after="36"/>
              <w:contextualSpacing/>
              <w:jc w:val="right"/>
              <w:rPr>
                <w:rFonts w:eastAsia="Cambria"/>
              </w:rPr>
            </w:pPr>
            <w:r w:rsidRPr="00032EC6">
              <w:rPr>
                <w:rFonts w:eastAsia="Cambria"/>
              </w:rPr>
              <w:t>1</w:t>
            </w:r>
          </w:p>
        </w:tc>
      </w:tr>
      <w:tr w:rsidR="00307455" w:rsidRPr="00032EC6" w14:paraId="5CC299B4" w14:textId="77777777" w:rsidTr="00307455">
        <w:trPr>
          <w:trHeight w:val="360"/>
        </w:trPr>
        <w:tc>
          <w:tcPr>
            <w:tcW w:w="0" w:type="auto"/>
          </w:tcPr>
          <w:p w14:paraId="314F9190" w14:textId="77777777" w:rsidR="00307455" w:rsidRPr="00032EC6" w:rsidRDefault="00307455" w:rsidP="00307455">
            <w:pPr>
              <w:spacing w:before="36" w:after="36"/>
              <w:contextualSpacing/>
              <w:rPr>
                <w:rFonts w:eastAsia="Cambria"/>
                <w:i/>
              </w:rPr>
            </w:pPr>
            <w:r w:rsidRPr="00032EC6">
              <w:rPr>
                <w:rFonts w:eastAsia="Cambria"/>
                <w:i/>
              </w:rPr>
              <w:t>Andrena</w:t>
            </w:r>
          </w:p>
        </w:tc>
        <w:tc>
          <w:tcPr>
            <w:tcW w:w="0" w:type="auto"/>
          </w:tcPr>
          <w:p w14:paraId="54901CB9"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37AAD620" w14:textId="77777777" w:rsidR="00307455" w:rsidRPr="00032EC6" w:rsidRDefault="00307455" w:rsidP="00307455">
            <w:pPr>
              <w:spacing w:before="36" w:after="36"/>
              <w:contextualSpacing/>
              <w:jc w:val="right"/>
              <w:rPr>
                <w:rFonts w:eastAsia="Cambria"/>
              </w:rPr>
            </w:pPr>
            <w:r w:rsidRPr="00032EC6">
              <w:rPr>
                <w:rFonts w:eastAsia="Cambria"/>
              </w:rPr>
              <w:t>18</w:t>
            </w:r>
          </w:p>
        </w:tc>
        <w:tc>
          <w:tcPr>
            <w:tcW w:w="0" w:type="auto"/>
          </w:tcPr>
          <w:p w14:paraId="2FE55933"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0C9BCFA0"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5078D549" w14:textId="77777777" w:rsidR="00307455" w:rsidRPr="00032EC6" w:rsidRDefault="00307455" w:rsidP="00307455">
            <w:pPr>
              <w:spacing w:before="36" w:after="36"/>
              <w:contextualSpacing/>
              <w:jc w:val="right"/>
              <w:rPr>
                <w:rFonts w:eastAsia="Cambria"/>
              </w:rPr>
            </w:pPr>
            <w:r w:rsidRPr="00032EC6">
              <w:rPr>
                <w:rFonts w:eastAsia="Cambria"/>
              </w:rPr>
              <w:t>14</w:t>
            </w:r>
          </w:p>
        </w:tc>
        <w:tc>
          <w:tcPr>
            <w:tcW w:w="0" w:type="auto"/>
          </w:tcPr>
          <w:p w14:paraId="469B3925" w14:textId="77777777" w:rsidR="00307455" w:rsidRPr="00032EC6" w:rsidRDefault="00307455" w:rsidP="00307455">
            <w:pPr>
              <w:spacing w:before="36" w:after="36"/>
              <w:contextualSpacing/>
              <w:jc w:val="right"/>
              <w:rPr>
                <w:rFonts w:eastAsia="Cambria"/>
              </w:rPr>
            </w:pPr>
            <w:r w:rsidRPr="00032EC6">
              <w:rPr>
                <w:rFonts w:eastAsia="Cambria"/>
              </w:rPr>
              <w:t>4</w:t>
            </w:r>
          </w:p>
        </w:tc>
        <w:tc>
          <w:tcPr>
            <w:tcW w:w="0" w:type="auto"/>
          </w:tcPr>
          <w:p w14:paraId="4BEC224C" w14:textId="77777777" w:rsidR="00307455" w:rsidRPr="00032EC6" w:rsidRDefault="00307455" w:rsidP="00307455">
            <w:pPr>
              <w:spacing w:before="36" w:after="36"/>
              <w:contextualSpacing/>
              <w:jc w:val="right"/>
              <w:rPr>
                <w:rFonts w:eastAsia="Cambria"/>
              </w:rPr>
            </w:pPr>
            <w:r w:rsidRPr="00032EC6">
              <w:rPr>
                <w:rFonts w:eastAsia="Cambria"/>
              </w:rPr>
              <w:t>8</w:t>
            </w:r>
          </w:p>
        </w:tc>
        <w:tc>
          <w:tcPr>
            <w:tcW w:w="0" w:type="auto"/>
          </w:tcPr>
          <w:p w14:paraId="3CEC9FFE" w14:textId="77777777" w:rsidR="00307455" w:rsidRPr="00032EC6" w:rsidRDefault="00307455" w:rsidP="00307455">
            <w:pPr>
              <w:spacing w:before="36" w:after="36"/>
              <w:contextualSpacing/>
              <w:jc w:val="right"/>
              <w:rPr>
                <w:rFonts w:eastAsia="Cambria"/>
              </w:rPr>
            </w:pPr>
            <w:r w:rsidRPr="00032EC6">
              <w:rPr>
                <w:rFonts w:eastAsia="Cambria"/>
              </w:rPr>
              <w:t>10</w:t>
            </w:r>
          </w:p>
        </w:tc>
      </w:tr>
      <w:tr w:rsidR="00307455" w:rsidRPr="00032EC6" w14:paraId="02F2D071" w14:textId="77777777" w:rsidTr="00307455">
        <w:trPr>
          <w:trHeight w:val="360"/>
        </w:trPr>
        <w:tc>
          <w:tcPr>
            <w:tcW w:w="0" w:type="auto"/>
          </w:tcPr>
          <w:p w14:paraId="308F84B4" w14:textId="77777777" w:rsidR="00307455" w:rsidRPr="00032EC6" w:rsidRDefault="00307455" w:rsidP="00307455">
            <w:pPr>
              <w:spacing w:before="36" w:after="36"/>
              <w:contextualSpacing/>
              <w:rPr>
                <w:rFonts w:eastAsia="Cambria"/>
                <w:i/>
              </w:rPr>
            </w:pPr>
            <w:r w:rsidRPr="00032EC6">
              <w:rPr>
                <w:rFonts w:eastAsia="Cambria"/>
                <w:i/>
              </w:rPr>
              <w:t>Anthidium</w:t>
            </w:r>
          </w:p>
        </w:tc>
        <w:tc>
          <w:tcPr>
            <w:tcW w:w="0" w:type="auto"/>
          </w:tcPr>
          <w:p w14:paraId="0CE2BFF7"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71EB20A6"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645069CD"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7BF7D415"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D901812"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4BF860DA"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12A85DD8"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024E85B" w14:textId="77777777" w:rsidR="00307455" w:rsidRPr="00032EC6" w:rsidRDefault="00307455" w:rsidP="00307455">
            <w:pPr>
              <w:spacing w:before="36" w:after="36"/>
              <w:contextualSpacing/>
              <w:jc w:val="right"/>
              <w:rPr>
                <w:rFonts w:eastAsia="Cambria"/>
              </w:rPr>
            </w:pPr>
            <w:r w:rsidRPr="00032EC6">
              <w:rPr>
                <w:rFonts w:eastAsia="Cambria"/>
              </w:rPr>
              <w:t>1</w:t>
            </w:r>
          </w:p>
        </w:tc>
      </w:tr>
      <w:tr w:rsidR="00307455" w:rsidRPr="00032EC6" w14:paraId="6E5C4982" w14:textId="77777777" w:rsidTr="00307455">
        <w:trPr>
          <w:trHeight w:val="345"/>
        </w:trPr>
        <w:tc>
          <w:tcPr>
            <w:tcW w:w="0" w:type="auto"/>
          </w:tcPr>
          <w:p w14:paraId="38332950" w14:textId="77777777" w:rsidR="00307455" w:rsidRPr="00032EC6" w:rsidRDefault="00307455" w:rsidP="00307455">
            <w:pPr>
              <w:spacing w:before="36" w:after="36"/>
              <w:contextualSpacing/>
              <w:rPr>
                <w:rFonts w:eastAsia="Cambria"/>
                <w:i/>
              </w:rPr>
            </w:pPr>
            <w:r w:rsidRPr="00032EC6">
              <w:rPr>
                <w:rFonts w:eastAsia="Cambria"/>
                <w:i/>
              </w:rPr>
              <w:t>Apis</w:t>
            </w:r>
          </w:p>
        </w:tc>
        <w:tc>
          <w:tcPr>
            <w:tcW w:w="0" w:type="auto"/>
          </w:tcPr>
          <w:p w14:paraId="1DC4A6A0" w14:textId="77777777" w:rsidR="00307455" w:rsidRPr="00032EC6" w:rsidRDefault="00307455" w:rsidP="00307455">
            <w:pPr>
              <w:spacing w:before="36" w:after="36"/>
              <w:contextualSpacing/>
              <w:rPr>
                <w:rFonts w:eastAsia="Cambria"/>
              </w:rPr>
            </w:pPr>
            <w:r w:rsidRPr="00032EC6">
              <w:rPr>
                <w:rFonts w:eastAsia="Cambria"/>
              </w:rPr>
              <w:t>Eusocial</w:t>
            </w:r>
          </w:p>
        </w:tc>
        <w:tc>
          <w:tcPr>
            <w:tcW w:w="0" w:type="auto"/>
          </w:tcPr>
          <w:p w14:paraId="1C391A53" w14:textId="77777777" w:rsidR="00307455" w:rsidRPr="00032EC6" w:rsidRDefault="00307455" w:rsidP="00307455">
            <w:pPr>
              <w:spacing w:before="36" w:after="36"/>
              <w:contextualSpacing/>
              <w:jc w:val="right"/>
              <w:rPr>
                <w:rFonts w:eastAsia="Cambria"/>
              </w:rPr>
            </w:pPr>
            <w:r w:rsidRPr="00032EC6">
              <w:rPr>
                <w:rFonts w:eastAsia="Cambria"/>
              </w:rPr>
              <w:t>6</w:t>
            </w:r>
          </w:p>
        </w:tc>
        <w:tc>
          <w:tcPr>
            <w:tcW w:w="0" w:type="auto"/>
          </w:tcPr>
          <w:p w14:paraId="55B39F98"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6FE61F5"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4800E8BE"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5ED9AB6" w14:textId="77777777" w:rsidR="00307455" w:rsidRPr="00032EC6" w:rsidRDefault="00307455" w:rsidP="00307455">
            <w:pPr>
              <w:spacing w:before="36" w:after="36"/>
              <w:contextualSpacing/>
              <w:jc w:val="right"/>
              <w:rPr>
                <w:rFonts w:eastAsia="Cambria"/>
              </w:rPr>
            </w:pPr>
            <w:r w:rsidRPr="00032EC6">
              <w:rPr>
                <w:rFonts w:eastAsia="Cambria"/>
              </w:rPr>
              <w:t>6</w:t>
            </w:r>
          </w:p>
        </w:tc>
        <w:tc>
          <w:tcPr>
            <w:tcW w:w="0" w:type="auto"/>
          </w:tcPr>
          <w:p w14:paraId="67552237"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480E799D" w14:textId="77777777" w:rsidR="00307455" w:rsidRPr="00032EC6" w:rsidRDefault="00307455" w:rsidP="00307455">
            <w:pPr>
              <w:spacing w:before="36" w:after="36"/>
              <w:contextualSpacing/>
              <w:jc w:val="right"/>
              <w:rPr>
                <w:rFonts w:eastAsia="Cambria"/>
              </w:rPr>
            </w:pPr>
            <w:r w:rsidRPr="00032EC6">
              <w:rPr>
                <w:rFonts w:eastAsia="Cambria"/>
              </w:rPr>
              <w:t>3</w:t>
            </w:r>
          </w:p>
        </w:tc>
      </w:tr>
      <w:tr w:rsidR="00307455" w:rsidRPr="00032EC6" w14:paraId="3A96FBB3" w14:textId="77777777" w:rsidTr="00307455">
        <w:trPr>
          <w:trHeight w:val="360"/>
        </w:trPr>
        <w:tc>
          <w:tcPr>
            <w:tcW w:w="0" w:type="auto"/>
          </w:tcPr>
          <w:p w14:paraId="657CF962" w14:textId="77777777" w:rsidR="00307455" w:rsidRPr="00032EC6" w:rsidRDefault="00307455" w:rsidP="00307455">
            <w:pPr>
              <w:spacing w:before="36" w:after="36"/>
              <w:contextualSpacing/>
              <w:rPr>
                <w:rFonts w:eastAsia="Cambria"/>
                <w:i/>
              </w:rPr>
            </w:pPr>
            <w:r w:rsidRPr="00032EC6">
              <w:rPr>
                <w:rFonts w:eastAsia="Cambria"/>
                <w:i/>
              </w:rPr>
              <w:t>Bombus</w:t>
            </w:r>
          </w:p>
        </w:tc>
        <w:tc>
          <w:tcPr>
            <w:tcW w:w="0" w:type="auto"/>
          </w:tcPr>
          <w:p w14:paraId="067819DE" w14:textId="77777777" w:rsidR="00307455" w:rsidRPr="00032EC6" w:rsidRDefault="00307455" w:rsidP="00307455">
            <w:pPr>
              <w:spacing w:before="36" w:after="36"/>
              <w:contextualSpacing/>
              <w:rPr>
                <w:rFonts w:eastAsia="Cambria"/>
              </w:rPr>
            </w:pPr>
            <w:r w:rsidRPr="00032EC6">
              <w:rPr>
                <w:rFonts w:eastAsia="Cambria"/>
              </w:rPr>
              <w:t>Eusocial</w:t>
            </w:r>
          </w:p>
        </w:tc>
        <w:tc>
          <w:tcPr>
            <w:tcW w:w="0" w:type="auto"/>
          </w:tcPr>
          <w:p w14:paraId="48851764" w14:textId="77777777" w:rsidR="00307455" w:rsidRPr="00032EC6" w:rsidRDefault="00307455" w:rsidP="00307455">
            <w:pPr>
              <w:spacing w:before="36" w:after="36"/>
              <w:contextualSpacing/>
              <w:jc w:val="right"/>
              <w:rPr>
                <w:rFonts w:eastAsia="Cambria"/>
              </w:rPr>
            </w:pPr>
            <w:r w:rsidRPr="00032EC6">
              <w:rPr>
                <w:rFonts w:eastAsia="Cambria"/>
              </w:rPr>
              <w:t>8</w:t>
            </w:r>
          </w:p>
        </w:tc>
        <w:tc>
          <w:tcPr>
            <w:tcW w:w="0" w:type="auto"/>
          </w:tcPr>
          <w:p w14:paraId="34DF2495"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6F8B2604"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483E6901"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1D4F2774" w14:textId="77777777" w:rsidR="00307455" w:rsidRPr="00032EC6" w:rsidRDefault="00307455" w:rsidP="00307455">
            <w:pPr>
              <w:spacing w:before="36" w:after="36"/>
              <w:contextualSpacing/>
              <w:jc w:val="right"/>
              <w:rPr>
                <w:rFonts w:eastAsia="Cambria"/>
              </w:rPr>
            </w:pPr>
            <w:r w:rsidRPr="00032EC6">
              <w:rPr>
                <w:rFonts w:eastAsia="Cambria"/>
              </w:rPr>
              <w:t>7</w:t>
            </w:r>
          </w:p>
        </w:tc>
        <w:tc>
          <w:tcPr>
            <w:tcW w:w="0" w:type="auto"/>
          </w:tcPr>
          <w:p w14:paraId="00A949B0" w14:textId="77777777" w:rsidR="00307455" w:rsidRPr="00032EC6" w:rsidRDefault="00307455" w:rsidP="00307455">
            <w:pPr>
              <w:spacing w:before="36" w:after="36"/>
              <w:contextualSpacing/>
              <w:jc w:val="right"/>
              <w:rPr>
                <w:rFonts w:eastAsia="Cambria"/>
              </w:rPr>
            </w:pPr>
            <w:r w:rsidRPr="00032EC6">
              <w:rPr>
                <w:rFonts w:eastAsia="Cambria"/>
              </w:rPr>
              <w:t>6</w:t>
            </w:r>
          </w:p>
        </w:tc>
        <w:tc>
          <w:tcPr>
            <w:tcW w:w="0" w:type="auto"/>
          </w:tcPr>
          <w:p w14:paraId="797C8F6B" w14:textId="77777777" w:rsidR="00307455" w:rsidRPr="00032EC6" w:rsidRDefault="00307455" w:rsidP="00307455">
            <w:pPr>
              <w:spacing w:before="36" w:after="36"/>
              <w:contextualSpacing/>
              <w:jc w:val="right"/>
              <w:rPr>
                <w:rFonts w:eastAsia="Cambria"/>
              </w:rPr>
            </w:pPr>
            <w:r w:rsidRPr="00032EC6">
              <w:rPr>
                <w:rFonts w:eastAsia="Cambria"/>
              </w:rPr>
              <w:t>2</w:t>
            </w:r>
          </w:p>
        </w:tc>
      </w:tr>
      <w:tr w:rsidR="00307455" w:rsidRPr="00032EC6" w14:paraId="4456FBD0" w14:textId="77777777" w:rsidTr="00307455">
        <w:trPr>
          <w:trHeight w:val="360"/>
        </w:trPr>
        <w:tc>
          <w:tcPr>
            <w:tcW w:w="0" w:type="auto"/>
          </w:tcPr>
          <w:p w14:paraId="4D42E2C2" w14:textId="77777777" w:rsidR="00307455" w:rsidRPr="00032EC6" w:rsidRDefault="00307455" w:rsidP="00307455">
            <w:pPr>
              <w:spacing w:before="36" w:after="36"/>
              <w:contextualSpacing/>
              <w:rPr>
                <w:rFonts w:eastAsia="Cambria"/>
                <w:i/>
              </w:rPr>
            </w:pPr>
            <w:r w:rsidRPr="00032EC6">
              <w:rPr>
                <w:rFonts w:eastAsia="Cambria"/>
                <w:i/>
              </w:rPr>
              <w:t>Colletes</w:t>
            </w:r>
          </w:p>
        </w:tc>
        <w:tc>
          <w:tcPr>
            <w:tcW w:w="0" w:type="auto"/>
          </w:tcPr>
          <w:p w14:paraId="1A02196D"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5D96221E"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63A7C997"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36ED86E3"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515C94EB"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7C9EF22"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48E7DD8B"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022AF072" w14:textId="77777777" w:rsidR="00307455" w:rsidRPr="00032EC6" w:rsidRDefault="00307455" w:rsidP="00307455">
            <w:pPr>
              <w:spacing w:before="36" w:after="36"/>
              <w:contextualSpacing/>
              <w:jc w:val="right"/>
              <w:rPr>
                <w:rFonts w:eastAsia="Cambria"/>
              </w:rPr>
            </w:pPr>
            <w:r w:rsidRPr="00032EC6">
              <w:rPr>
                <w:rFonts w:eastAsia="Cambria"/>
              </w:rPr>
              <w:t>1</w:t>
            </w:r>
          </w:p>
        </w:tc>
      </w:tr>
      <w:tr w:rsidR="00307455" w:rsidRPr="00032EC6" w14:paraId="2E95F22D" w14:textId="77777777" w:rsidTr="00307455">
        <w:trPr>
          <w:trHeight w:val="360"/>
        </w:trPr>
        <w:tc>
          <w:tcPr>
            <w:tcW w:w="0" w:type="auto"/>
          </w:tcPr>
          <w:p w14:paraId="58072F75" w14:textId="77777777" w:rsidR="00307455" w:rsidRPr="00032EC6" w:rsidRDefault="00307455" w:rsidP="00307455">
            <w:pPr>
              <w:spacing w:before="36" w:after="36"/>
              <w:contextualSpacing/>
              <w:rPr>
                <w:rFonts w:eastAsia="Cambria"/>
                <w:i/>
              </w:rPr>
            </w:pPr>
            <w:r w:rsidRPr="00032EC6">
              <w:rPr>
                <w:rFonts w:eastAsia="Cambria"/>
                <w:i/>
              </w:rPr>
              <w:t>Diadasia</w:t>
            </w:r>
          </w:p>
        </w:tc>
        <w:tc>
          <w:tcPr>
            <w:tcW w:w="0" w:type="auto"/>
          </w:tcPr>
          <w:p w14:paraId="26B484A1"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7650E841"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18EB08AA"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0BB82FC3"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340D02B0"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722CF246"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41576D8D"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52129975" w14:textId="77777777" w:rsidR="00307455" w:rsidRPr="00032EC6" w:rsidRDefault="00307455" w:rsidP="00307455">
            <w:pPr>
              <w:spacing w:before="36" w:after="36"/>
              <w:contextualSpacing/>
              <w:jc w:val="right"/>
              <w:rPr>
                <w:rFonts w:eastAsia="Cambria"/>
              </w:rPr>
            </w:pPr>
            <w:r w:rsidRPr="00032EC6">
              <w:rPr>
                <w:rFonts w:eastAsia="Cambria"/>
              </w:rPr>
              <w:t>2</w:t>
            </w:r>
          </w:p>
        </w:tc>
      </w:tr>
      <w:tr w:rsidR="00307455" w:rsidRPr="00032EC6" w14:paraId="67D06DD3" w14:textId="77777777" w:rsidTr="00307455">
        <w:trPr>
          <w:trHeight w:val="360"/>
        </w:trPr>
        <w:tc>
          <w:tcPr>
            <w:tcW w:w="0" w:type="auto"/>
          </w:tcPr>
          <w:p w14:paraId="49786590" w14:textId="77777777" w:rsidR="00307455" w:rsidRPr="00032EC6" w:rsidRDefault="00307455" w:rsidP="00307455">
            <w:pPr>
              <w:spacing w:before="36" w:after="36"/>
              <w:contextualSpacing/>
              <w:rPr>
                <w:rFonts w:eastAsia="Cambria"/>
                <w:i/>
              </w:rPr>
            </w:pPr>
            <w:r w:rsidRPr="00032EC6">
              <w:rPr>
                <w:rFonts w:eastAsia="Cambria"/>
                <w:i/>
              </w:rPr>
              <w:t>Eucera</w:t>
            </w:r>
          </w:p>
        </w:tc>
        <w:tc>
          <w:tcPr>
            <w:tcW w:w="0" w:type="auto"/>
          </w:tcPr>
          <w:p w14:paraId="2ADD2E83"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024E3255"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0CED9916"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121688EF"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058FFC2E"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7FCA2040"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08442DE7"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3AA1AF57" w14:textId="77777777" w:rsidR="00307455" w:rsidRPr="00032EC6" w:rsidRDefault="00307455" w:rsidP="00307455">
            <w:pPr>
              <w:spacing w:before="36" w:after="36"/>
              <w:contextualSpacing/>
              <w:jc w:val="right"/>
              <w:rPr>
                <w:rFonts w:eastAsia="Cambria"/>
              </w:rPr>
            </w:pPr>
            <w:r w:rsidRPr="00032EC6">
              <w:rPr>
                <w:rFonts w:eastAsia="Cambria"/>
              </w:rPr>
              <w:t>2</w:t>
            </w:r>
          </w:p>
        </w:tc>
      </w:tr>
      <w:tr w:rsidR="00307455" w:rsidRPr="00032EC6" w14:paraId="11240134" w14:textId="77777777" w:rsidTr="00307455">
        <w:trPr>
          <w:trHeight w:val="360"/>
        </w:trPr>
        <w:tc>
          <w:tcPr>
            <w:tcW w:w="0" w:type="auto"/>
          </w:tcPr>
          <w:p w14:paraId="421233F5" w14:textId="77777777" w:rsidR="00307455" w:rsidRPr="00032EC6" w:rsidRDefault="00307455" w:rsidP="00307455">
            <w:pPr>
              <w:spacing w:before="36" w:after="36"/>
              <w:contextualSpacing/>
              <w:rPr>
                <w:rFonts w:eastAsia="Cambria"/>
                <w:i/>
              </w:rPr>
            </w:pPr>
            <w:r w:rsidRPr="00032EC6">
              <w:rPr>
                <w:rFonts w:eastAsia="Cambria"/>
                <w:i/>
              </w:rPr>
              <w:t>Halictus</w:t>
            </w:r>
          </w:p>
        </w:tc>
        <w:tc>
          <w:tcPr>
            <w:tcW w:w="0" w:type="auto"/>
          </w:tcPr>
          <w:p w14:paraId="4F6024F4" w14:textId="77777777" w:rsidR="00307455" w:rsidRPr="00032EC6" w:rsidRDefault="00307455" w:rsidP="00307455">
            <w:pPr>
              <w:spacing w:before="36" w:after="36"/>
              <w:contextualSpacing/>
              <w:rPr>
                <w:rFonts w:eastAsia="Cambria"/>
              </w:rPr>
            </w:pPr>
            <w:r w:rsidRPr="00032EC6">
              <w:rPr>
                <w:rFonts w:eastAsia="Cambria"/>
              </w:rPr>
              <w:t>Eusocial</w:t>
            </w:r>
          </w:p>
        </w:tc>
        <w:tc>
          <w:tcPr>
            <w:tcW w:w="0" w:type="auto"/>
          </w:tcPr>
          <w:p w14:paraId="36769482" w14:textId="77777777" w:rsidR="00307455" w:rsidRPr="00032EC6" w:rsidRDefault="00307455" w:rsidP="00307455">
            <w:pPr>
              <w:spacing w:before="36" w:after="36"/>
              <w:contextualSpacing/>
              <w:jc w:val="right"/>
              <w:rPr>
                <w:rFonts w:eastAsia="Cambria"/>
              </w:rPr>
            </w:pPr>
            <w:r w:rsidRPr="00032EC6">
              <w:rPr>
                <w:rFonts w:eastAsia="Cambria"/>
              </w:rPr>
              <w:t>22</w:t>
            </w:r>
          </w:p>
        </w:tc>
        <w:tc>
          <w:tcPr>
            <w:tcW w:w="0" w:type="auto"/>
          </w:tcPr>
          <w:p w14:paraId="7E2C2055"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7DE1464D" w14:textId="77777777" w:rsidR="00307455" w:rsidRPr="00032EC6" w:rsidRDefault="00307455" w:rsidP="00307455">
            <w:pPr>
              <w:spacing w:before="36" w:after="36"/>
              <w:contextualSpacing/>
              <w:jc w:val="right"/>
              <w:rPr>
                <w:rFonts w:eastAsia="Cambria"/>
              </w:rPr>
            </w:pPr>
            <w:r w:rsidRPr="00032EC6">
              <w:rPr>
                <w:rFonts w:eastAsia="Cambria"/>
              </w:rPr>
              <w:t>4</w:t>
            </w:r>
          </w:p>
        </w:tc>
        <w:tc>
          <w:tcPr>
            <w:tcW w:w="0" w:type="auto"/>
          </w:tcPr>
          <w:p w14:paraId="4652E7B1" w14:textId="77777777" w:rsidR="00307455" w:rsidRPr="00032EC6" w:rsidRDefault="00307455" w:rsidP="00307455">
            <w:pPr>
              <w:spacing w:before="36" w:after="36"/>
              <w:contextualSpacing/>
              <w:jc w:val="right"/>
              <w:rPr>
                <w:rFonts w:eastAsia="Cambria"/>
              </w:rPr>
            </w:pPr>
            <w:r w:rsidRPr="00032EC6">
              <w:rPr>
                <w:rFonts w:eastAsia="Cambria"/>
              </w:rPr>
              <w:t>8</w:t>
            </w:r>
          </w:p>
        </w:tc>
        <w:tc>
          <w:tcPr>
            <w:tcW w:w="0" w:type="auto"/>
          </w:tcPr>
          <w:p w14:paraId="758F448B" w14:textId="77777777" w:rsidR="00307455" w:rsidRPr="00032EC6" w:rsidRDefault="00307455" w:rsidP="00307455">
            <w:pPr>
              <w:spacing w:before="36" w:after="36"/>
              <w:contextualSpacing/>
              <w:jc w:val="right"/>
              <w:rPr>
                <w:rFonts w:eastAsia="Cambria"/>
              </w:rPr>
            </w:pPr>
            <w:r w:rsidRPr="00032EC6">
              <w:rPr>
                <w:rFonts w:eastAsia="Cambria"/>
              </w:rPr>
              <w:t>14</w:t>
            </w:r>
          </w:p>
        </w:tc>
        <w:tc>
          <w:tcPr>
            <w:tcW w:w="0" w:type="auto"/>
          </w:tcPr>
          <w:p w14:paraId="14458122" w14:textId="77777777" w:rsidR="00307455" w:rsidRPr="00032EC6" w:rsidRDefault="00307455" w:rsidP="00307455">
            <w:pPr>
              <w:spacing w:before="36" w:after="36"/>
              <w:contextualSpacing/>
              <w:jc w:val="right"/>
              <w:rPr>
                <w:rFonts w:eastAsia="Cambria"/>
              </w:rPr>
            </w:pPr>
            <w:r w:rsidRPr="00032EC6">
              <w:rPr>
                <w:rFonts w:eastAsia="Cambria"/>
              </w:rPr>
              <w:t>11</w:t>
            </w:r>
          </w:p>
        </w:tc>
        <w:tc>
          <w:tcPr>
            <w:tcW w:w="0" w:type="auto"/>
          </w:tcPr>
          <w:p w14:paraId="4977B9E9" w14:textId="77777777" w:rsidR="00307455" w:rsidRPr="00032EC6" w:rsidRDefault="00307455" w:rsidP="00307455">
            <w:pPr>
              <w:spacing w:before="36" w:after="36"/>
              <w:contextualSpacing/>
              <w:jc w:val="right"/>
              <w:rPr>
                <w:rFonts w:eastAsia="Cambria"/>
              </w:rPr>
            </w:pPr>
            <w:r w:rsidRPr="00032EC6">
              <w:rPr>
                <w:rFonts w:eastAsia="Cambria"/>
              </w:rPr>
              <w:t>11</w:t>
            </w:r>
          </w:p>
        </w:tc>
      </w:tr>
      <w:tr w:rsidR="00307455" w:rsidRPr="00032EC6" w14:paraId="157E2255" w14:textId="77777777" w:rsidTr="00307455">
        <w:trPr>
          <w:trHeight w:val="360"/>
        </w:trPr>
        <w:tc>
          <w:tcPr>
            <w:tcW w:w="0" w:type="auto"/>
          </w:tcPr>
          <w:p w14:paraId="2D4EEE66" w14:textId="77777777" w:rsidR="00307455" w:rsidRPr="00032EC6" w:rsidRDefault="00307455" w:rsidP="00307455">
            <w:pPr>
              <w:spacing w:before="36" w:after="36"/>
              <w:contextualSpacing/>
              <w:rPr>
                <w:rFonts w:eastAsia="Cambria"/>
                <w:i/>
              </w:rPr>
            </w:pPr>
            <w:r w:rsidRPr="00032EC6">
              <w:rPr>
                <w:rFonts w:eastAsia="Cambria"/>
                <w:i/>
              </w:rPr>
              <w:t>Lasioglossum</w:t>
            </w:r>
          </w:p>
        </w:tc>
        <w:tc>
          <w:tcPr>
            <w:tcW w:w="0" w:type="auto"/>
          </w:tcPr>
          <w:p w14:paraId="481C95F9" w14:textId="77777777" w:rsidR="00307455" w:rsidRPr="00032EC6" w:rsidRDefault="00307455" w:rsidP="00307455">
            <w:pPr>
              <w:spacing w:before="36" w:after="36"/>
              <w:contextualSpacing/>
              <w:rPr>
                <w:rFonts w:eastAsia="Cambria"/>
              </w:rPr>
            </w:pPr>
            <w:r w:rsidRPr="00032EC6">
              <w:rPr>
                <w:rFonts w:eastAsia="Cambria"/>
              </w:rPr>
              <w:t>Social</w:t>
            </w:r>
          </w:p>
        </w:tc>
        <w:tc>
          <w:tcPr>
            <w:tcW w:w="0" w:type="auto"/>
          </w:tcPr>
          <w:p w14:paraId="0BB23FE9"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504A87F0"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564DE82A"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05D07545"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292F7BA9" w14:textId="77777777" w:rsidR="00307455" w:rsidRPr="00032EC6" w:rsidRDefault="00307455" w:rsidP="00307455">
            <w:pPr>
              <w:spacing w:before="36" w:after="36"/>
              <w:contextualSpacing/>
              <w:jc w:val="right"/>
              <w:rPr>
                <w:rFonts w:eastAsia="Cambria"/>
              </w:rPr>
            </w:pPr>
            <w:r w:rsidRPr="00032EC6">
              <w:rPr>
                <w:rFonts w:eastAsia="Cambria"/>
              </w:rPr>
              <w:t>4</w:t>
            </w:r>
          </w:p>
        </w:tc>
        <w:tc>
          <w:tcPr>
            <w:tcW w:w="0" w:type="auto"/>
          </w:tcPr>
          <w:p w14:paraId="1DA7C096"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47940B31" w14:textId="77777777" w:rsidR="00307455" w:rsidRPr="00032EC6" w:rsidRDefault="00307455" w:rsidP="00307455">
            <w:pPr>
              <w:spacing w:before="36" w:after="36"/>
              <w:contextualSpacing/>
              <w:jc w:val="right"/>
              <w:rPr>
                <w:rFonts w:eastAsia="Cambria"/>
              </w:rPr>
            </w:pPr>
            <w:r w:rsidRPr="00032EC6">
              <w:rPr>
                <w:rFonts w:eastAsia="Cambria"/>
              </w:rPr>
              <w:t>2</w:t>
            </w:r>
          </w:p>
        </w:tc>
      </w:tr>
      <w:tr w:rsidR="00307455" w:rsidRPr="00032EC6" w14:paraId="41E7EBD3" w14:textId="77777777" w:rsidTr="00307455">
        <w:trPr>
          <w:trHeight w:val="360"/>
        </w:trPr>
        <w:tc>
          <w:tcPr>
            <w:tcW w:w="0" w:type="auto"/>
          </w:tcPr>
          <w:p w14:paraId="22F7CDF4" w14:textId="77777777" w:rsidR="00307455" w:rsidRPr="00032EC6" w:rsidRDefault="00307455" w:rsidP="00307455">
            <w:pPr>
              <w:spacing w:before="36" w:after="36"/>
              <w:contextualSpacing/>
              <w:rPr>
                <w:rFonts w:eastAsia="Cambria"/>
                <w:i/>
              </w:rPr>
            </w:pPr>
            <w:r w:rsidRPr="00032EC6">
              <w:rPr>
                <w:rFonts w:eastAsia="Cambria"/>
                <w:i/>
              </w:rPr>
              <w:t>Lithurgus</w:t>
            </w:r>
          </w:p>
        </w:tc>
        <w:tc>
          <w:tcPr>
            <w:tcW w:w="0" w:type="auto"/>
          </w:tcPr>
          <w:p w14:paraId="17A4D087"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28E07814" w14:textId="77777777" w:rsidR="00307455" w:rsidRPr="00032EC6" w:rsidRDefault="00307455" w:rsidP="00307455">
            <w:pPr>
              <w:spacing w:before="36" w:after="36"/>
              <w:contextualSpacing/>
              <w:jc w:val="right"/>
              <w:rPr>
                <w:rFonts w:eastAsia="Cambria"/>
              </w:rPr>
            </w:pPr>
            <w:r w:rsidRPr="00032EC6">
              <w:rPr>
                <w:rFonts w:eastAsia="Cambria"/>
              </w:rPr>
              <w:t>19</w:t>
            </w:r>
          </w:p>
        </w:tc>
        <w:tc>
          <w:tcPr>
            <w:tcW w:w="0" w:type="auto"/>
          </w:tcPr>
          <w:p w14:paraId="466B511C"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1E1381B4" w14:textId="77777777" w:rsidR="00307455" w:rsidRPr="00032EC6" w:rsidRDefault="00307455" w:rsidP="00307455">
            <w:pPr>
              <w:spacing w:before="36" w:after="36"/>
              <w:contextualSpacing/>
              <w:jc w:val="right"/>
              <w:rPr>
                <w:rFonts w:eastAsia="Cambria"/>
              </w:rPr>
            </w:pPr>
            <w:r w:rsidRPr="00032EC6">
              <w:rPr>
                <w:rFonts w:eastAsia="Cambria"/>
              </w:rPr>
              <w:t>9</w:t>
            </w:r>
          </w:p>
        </w:tc>
        <w:tc>
          <w:tcPr>
            <w:tcW w:w="0" w:type="auto"/>
          </w:tcPr>
          <w:p w14:paraId="6D63AAC2" w14:textId="77777777" w:rsidR="00307455" w:rsidRPr="00032EC6" w:rsidRDefault="00307455" w:rsidP="00307455">
            <w:pPr>
              <w:spacing w:before="36" w:after="36"/>
              <w:contextualSpacing/>
              <w:jc w:val="right"/>
              <w:rPr>
                <w:rFonts w:eastAsia="Cambria"/>
              </w:rPr>
            </w:pPr>
            <w:r w:rsidRPr="00032EC6">
              <w:rPr>
                <w:rFonts w:eastAsia="Cambria"/>
              </w:rPr>
              <w:t>4</w:t>
            </w:r>
          </w:p>
        </w:tc>
        <w:tc>
          <w:tcPr>
            <w:tcW w:w="0" w:type="auto"/>
          </w:tcPr>
          <w:p w14:paraId="239AC28C" w14:textId="77777777" w:rsidR="00307455" w:rsidRPr="00032EC6" w:rsidRDefault="00307455" w:rsidP="00307455">
            <w:pPr>
              <w:spacing w:before="36" w:after="36"/>
              <w:contextualSpacing/>
              <w:jc w:val="right"/>
              <w:rPr>
                <w:rFonts w:eastAsia="Cambria"/>
              </w:rPr>
            </w:pPr>
            <w:r w:rsidRPr="00032EC6">
              <w:rPr>
                <w:rFonts w:eastAsia="Cambria"/>
              </w:rPr>
              <w:t>15</w:t>
            </w:r>
          </w:p>
        </w:tc>
        <w:tc>
          <w:tcPr>
            <w:tcW w:w="0" w:type="auto"/>
          </w:tcPr>
          <w:p w14:paraId="03264842" w14:textId="77777777" w:rsidR="00307455" w:rsidRPr="00032EC6" w:rsidRDefault="00307455" w:rsidP="00307455">
            <w:pPr>
              <w:spacing w:before="36" w:after="36"/>
              <w:contextualSpacing/>
              <w:jc w:val="right"/>
              <w:rPr>
                <w:rFonts w:eastAsia="Cambria"/>
              </w:rPr>
            </w:pPr>
            <w:r w:rsidRPr="00032EC6">
              <w:rPr>
                <w:rFonts w:eastAsia="Cambria"/>
              </w:rPr>
              <w:t>11</w:t>
            </w:r>
          </w:p>
        </w:tc>
        <w:tc>
          <w:tcPr>
            <w:tcW w:w="0" w:type="auto"/>
          </w:tcPr>
          <w:p w14:paraId="6EAEC5D2" w14:textId="77777777" w:rsidR="00307455" w:rsidRPr="00032EC6" w:rsidRDefault="00307455" w:rsidP="00307455">
            <w:pPr>
              <w:spacing w:before="36" w:after="36"/>
              <w:contextualSpacing/>
              <w:jc w:val="right"/>
              <w:rPr>
                <w:rFonts w:eastAsia="Cambria"/>
              </w:rPr>
            </w:pPr>
            <w:r w:rsidRPr="00032EC6">
              <w:rPr>
                <w:rFonts w:eastAsia="Cambria"/>
              </w:rPr>
              <w:t>8</w:t>
            </w:r>
          </w:p>
        </w:tc>
      </w:tr>
      <w:tr w:rsidR="00307455" w:rsidRPr="00032EC6" w14:paraId="37CA5109" w14:textId="77777777" w:rsidTr="00307455">
        <w:trPr>
          <w:trHeight w:val="360"/>
        </w:trPr>
        <w:tc>
          <w:tcPr>
            <w:tcW w:w="0" w:type="auto"/>
          </w:tcPr>
          <w:p w14:paraId="794EC2A8" w14:textId="77777777" w:rsidR="00307455" w:rsidRPr="00032EC6" w:rsidRDefault="00307455" w:rsidP="00307455">
            <w:pPr>
              <w:spacing w:before="36" w:after="36"/>
              <w:contextualSpacing/>
              <w:rPr>
                <w:rFonts w:eastAsia="Cambria"/>
                <w:i/>
              </w:rPr>
            </w:pPr>
            <w:r w:rsidRPr="00032EC6">
              <w:rPr>
                <w:rFonts w:eastAsia="Cambria"/>
                <w:i/>
              </w:rPr>
              <w:t>Megachile</w:t>
            </w:r>
          </w:p>
        </w:tc>
        <w:tc>
          <w:tcPr>
            <w:tcW w:w="0" w:type="auto"/>
          </w:tcPr>
          <w:p w14:paraId="5D8EB265"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465EC733"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3D0CC8B1"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2E7C0DFC"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683154A9"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4789C89C"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0BE1F41F"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765F0EDE" w14:textId="77777777" w:rsidR="00307455" w:rsidRPr="00032EC6" w:rsidRDefault="00307455" w:rsidP="00307455">
            <w:pPr>
              <w:spacing w:before="36" w:after="36"/>
              <w:contextualSpacing/>
              <w:jc w:val="right"/>
              <w:rPr>
                <w:rFonts w:eastAsia="Cambria"/>
              </w:rPr>
            </w:pPr>
            <w:r w:rsidRPr="00032EC6">
              <w:rPr>
                <w:rFonts w:eastAsia="Cambria"/>
              </w:rPr>
              <w:t>1</w:t>
            </w:r>
          </w:p>
        </w:tc>
      </w:tr>
      <w:tr w:rsidR="00307455" w:rsidRPr="00032EC6" w14:paraId="6E369B98" w14:textId="77777777" w:rsidTr="00307455">
        <w:trPr>
          <w:trHeight w:val="345"/>
        </w:trPr>
        <w:tc>
          <w:tcPr>
            <w:tcW w:w="0" w:type="auto"/>
          </w:tcPr>
          <w:p w14:paraId="67939FCF" w14:textId="77777777" w:rsidR="00307455" w:rsidRPr="00032EC6" w:rsidRDefault="00307455" w:rsidP="00307455">
            <w:pPr>
              <w:spacing w:before="36" w:after="36"/>
              <w:contextualSpacing/>
              <w:rPr>
                <w:rFonts w:eastAsia="Cambria"/>
                <w:i/>
              </w:rPr>
            </w:pPr>
            <w:r w:rsidRPr="00032EC6">
              <w:rPr>
                <w:rFonts w:eastAsia="Cambria"/>
                <w:i/>
              </w:rPr>
              <w:t>Melissodes</w:t>
            </w:r>
          </w:p>
        </w:tc>
        <w:tc>
          <w:tcPr>
            <w:tcW w:w="0" w:type="auto"/>
          </w:tcPr>
          <w:p w14:paraId="2566A45D"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6DBC474B" w14:textId="77777777" w:rsidR="00307455" w:rsidRPr="00032EC6" w:rsidRDefault="00307455" w:rsidP="00307455">
            <w:pPr>
              <w:spacing w:before="36" w:after="36"/>
              <w:contextualSpacing/>
              <w:jc w:val="right"/>
              <w:rPr>
                <w:rFonts w:eastAsia="Cambria"/>
              </w:rPr>
            </w:pPr>
            <w:r w:rsidRPr="00032EC6">
              <w:rPr>
                <w:rFonts w:eastAsia="Cambria"/>
              </w:rPr>
              <w:t>613</w:t>
            </w:r>
          </w:p>
        </w:tc>
        <w:tc>
          <w:tcPr>
            <w:tcW w:w="0" w:type="auto"/>
          </w:tcPr>
          <w:p w14:paraId="6B07FB55" w14:textId="77777777" w:rsidR="00307455" w:rsidRPr="00032EC6" w:rsidRDefault="00307455" w:rsidP="00307455">
            <w:pPr>
              <w:spacing w:before="36" w:after="36"/>
              <w:contextualSpacing/>
              <w:jc w:val="right"/>
              <w:rPr>
                <w:rFonts w:eastAsia="Cambria"/>
              </w:rPr>
            </w:pPr>
            <w:r w:rsidRPr="00032EC6">
              <w:rPr>
                <w:rFonts w:eastAsia="Cambria"/>
              </w:rPr>
              <w:t>45</w:t>
            </w:r>
          </w:p>
        </w:tc>
        <w:tc>
          <w:tcPr>
            <w:tcW w:w="0" w:type="auto"/>
          </w:tcPr>
          <w:p w14:paraId="2C41EC15" w14:textId="77777777" w:rsidR="00307455" w:rsidRPr="00032EC6" w:rsidRDefault="00307455" w:rsidP="00307455">
            <w:pPr>
              <w:spacing w:before="36" w:after="36"/>
              <w:contextualSpacing/>
              <w:jc w:val="right"/>
              <w:rPr>
                <w:rFonts w:eastAsia="Cambria"/>
              </w:rPr>
            </w:pPr>
            <w:r w:rsidRPr="00032EC6">
              <w:rPr>
                <w:rFonts w:eastAsia="Cambria"/>
              </w:rPr>
              <w:t>148</w:t>
            </w:r>
          </w:p>
        </w:tc>
        <w:tc>
          <w:tcPr>
            <w:tcW w:w="0" w:type="auto"/>
          </w:tcPr>
          <w:p w14:paraId="780AB35F" w14:textId="77777777" w:rsidR="00307455" w:rsidRPr="00032EC6" w:rsidRDefault="00307455" w:rsidP="00307455">
            <w:pPr>
              <w:spacing w:before="36" w:after="36"/>
              <w:contextualSpacing/>
              <w:jc w:val="right"/>
              <w:rPr>
                <w:rFonts w:eastAsia="Cambria"/>
              </w:rPr>
            </w:pPr>
            <w:r w:rsidRPr="00032EC6">
              <w:rPr>
                <w:rFonts w:eastAsia="Cambria"/>
              </w:rPr>
              <w:t>466</w:t>
            </w:r>
          </w:p>
        </w:tc>
        <w:tc>
          <w:tcPr>
            <w:tcW w:w="0" w:type="auto"/>
          </w:tcPr>
          <w:p w14:paraId="4D904A3B" w14:textId="77777777" w:rsidR="00307455" w:rsidRPr="00032EC6" w:rsidRDefault="00307455" w:rsidP="00307455">
            <w:pPr>
              <w:spacing w:before="36" w:after="36"/>
              <w:contextualSpacing/>
              <w:jc w:val="right"/>
              <w:rPr>
                <w:rFonts w:eastAsia="Cambria"/>
              </w:rPr>
            </w:pPr>
            <w:r w:rsidRPr="00032EC6">
              <w:rPr>
                <w:rFonts w:eastAsia="Cambria"/>
              </w:rPr>
              <w:t>147</w:t>
            </w:r>
          </w:p>
        </w:tc>
        <w:tc>
          <w:tcPr>
            <w:tcW w:w="0" w:type="auto"/>
          </w:tcPr>
          <w:p w14:paraId="337CAA0D" w14:textId="77777777" w:rsidR="00307455" w:rsidRPr="00032EC6" w:rsidRDefault="00307455" w:rsidP="00307455">
            <w:pPr>
              <w:spacing w:before="36" w:after="36"/>
              <w:contextualSpacing/>
              <w:jc w:val="right"/>
              <w:rPr>
                <w:rFonts w:eastAsia="Cambria"/>
              </w:rPr>
            </w:pPr>
            <w:r w:rsidRPr="00032EC6">
              <w:rPr>
                <w:rFonts w:eastAsia="Cambria"/>
              </w:rPr>
              <w:t>313</w:t>
            </w:r>
          </w:p>
        </w:tc>
        <w:tc>
          <w:tcPr>
            <w:tcW w:w="0" w:type="auto"/>
          </w:tcPr>
          <w:p w14:paraId="50948EC9" w14:textId="77777777" w:rsidR="00307455" w:rsidRPr="00032EC6" w:rsidRDefault="00307455" w:rsidP="00307455">
            <w:pPr>
              <w:spacing w:before="36" w:after="36"/>
              <w:contextualSpacing/>
              <w:jc w:val="right"/>
              <w:rPr>
                <w:rFonts w:eastAsia="Cambria"/>
              </w:rPr>
            </w:pPr>
            <w:r w:rsidRPr="00032EC6">
              <w:rPr>
                <w:rFonts w:eastAsia="Cambria"/>
              </w:rPr>
              <w:t>300</w:t>
            </w:r>
          </w:p>
        </w:tc>
      </w:tr>
      <w:tr w:rsidR="00307455" w:rsidRPr="00032EC6" w14:paraId="205D5BF0" w14:textId="77777777" w:rsidTr="00307455">
        <w:trPr>
          <w:trHeight w:val="373"/>
        </w:trPr>
        <w:tc>
          <w:tcPr>
            <w:tcW w:w="0" w:type="auto"/>
            <w:tcBorders>
              <w:bottom w:val="single" w:sz="4" w:space="0" w:color="auto"/>
            </w:tcBorders>
          </w:tcPr>
          <w:p w14:paraId="3FFC099C" w14:textId="77777777" w:rsidR="00307455" w:rsidRPr="00032EC6" w:rsidRDefault="00307455" w:rsidP="00307455">
            <w:pPr>
              <w:spacing w:before="36" w:after="36"/>
              <w:contextualSpacing/>
              <w:rPr>
                <w:rFonts w:eastAsia="Cambria"/>
                <w:i/>
              </w:rPr>
            </w:pPr>
            <w:r w:rsidRPr="00032EC6">
              <w:rPr>
                <w:rFonts w:eastAsia="Cambria"/>
                <w:i/>
              </w:rPr>
              <w:t>Perdita</w:t>
            </w:r>
          </w:p>
        </w:tc>
        <w:tc>
          <w:tcPr>
            <w:tcW w:w="0" w:type="auto"/>
            <w:tcBorders>
              <w:bottom w:val="single" w:sz="4" w:space="0" w:color="auto"/>
            </w:tcBorders>
          </w:tcPr>
          <w:p w14:paraId="43097505"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Borders>
              <w:bottom w:val="single" w:sz="4" w:space="0" w:color="auto"/>
            </w:tcBorders>
          </w:tcPr>
          <w:p w14:paraId="5CDB285E"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Borders>
              <w:bottom w:val="single" w:sz="4" w:space="0" w:color="auto"/>
            </w:tcBorders>
          </w:tcPr>
          <w:p w14:paraId="5EA87909"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Borders>
              <w:bottom w:val="single" w:sz="4" w:space="0" w:color="auto"/>
            </w:tcBorders>
          </w:tcPr>
          <w:p w14:paraId="003834C7"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Borders>
              <w:bottom w:val="single" w:sz="4" w:space="0" w:color="auto"/>
            </w:tcBorders>
          </w:tcPr>
          <w:p w14:paraId="074D55FE"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Borders>
              <w:bottom w:val="single" w:sz="4" w:space="0" w:color="auto"/>
            </w:tcBorders>
          </w:tcPr>
          <w:p w14:paraId="3CE89E62"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Borders>
              <w:bottom w:val="single" w:sz="4" w:space="0" w:color="auto"/>
            </w:tcBorders>
          </w:tcPr>
          <w:p w14:paraId="4310E4CB"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Borders>
              <w:bottom w:val="single" w:sz="4" w:space="0" w:color="auto"/>
            </w:tcBorders>
          </w:tcPr>
          <w:p w14:paraId="7A260A12" w14:textId="77777777" w:rsidR="00307455" w:rsidRPr="00032EC6" w:rsidRDefault="00307455" w:rsidP="00307455">
            <w:pPr>
              <w:spacing w:before="36" w:after="36"/>
              <w:contextualSpacing/>
              <w:jc w:val="right"/>
              <w:rPr>
                <w:rFonts w:eastAsia="Cambria"/>
              </w:rPr>
            </w:pPr>
            <w:r w:rsidRPr="00032EC6">
              <w:rPr>
                <w:rFonts w:eastAsia="Cambria"/>
              </w:rPr>
              <w:t>0</w:t>
            </w:r>
          </w:p>
        </w:tc>
      </w:tr>
    </w:tbl>
    <w:p w14:paraId="76AA9695" w14:textId="77777777" w:rsidR="00F2638F" w:rsidRPr="00032EC6" w:rsidRDefault="00F2638F" w:rsidP="00F2638F">
      <w:pPr>
        <w:tabs>
          <w:tab w:val="left" w:pos="11880"/>
          <w:tab w:val="left" w:pos="12060"/>
          <w:tab w:val="left" w:pos="12240"/>
          <w:tab w:val="left" w:pos="12330"/>
        </w:tabs>
        <w:spacing w:before="100" w:beforeAutospacing="1" w:after="100" w:afterAutospacing="1"/>
        <w:ind w:right="1170"/>
        <w:contextualSpacing/>
      </w:pPr>
    </w:p>
    <w:p w14:paraId="3DB5F528" w14:textId="77777777" w:rsidR="00C62967" w:rsidRPr="00032EC6" w:rsidRDefault="00C62967" w:rsidP="00931942">
      <w:pPr>
        <w:widowControl w:val="0"/>
        <w:autoSpaceDE w:val="0"/>
        <w:autoSpaceDN w:val="0"/>
        <w:adjustRightInd w:val="0"/>
        <w:spacing w:line="480" w:lineRule="auto"/>
        <w:contextualSpacing/>
      </w:pPr>
    </w:p>
    <w:p w14:paraId="573ABFFB" w14:textId="77777777" w:rsidR="00227115" w:rsidRPr="00032EC6" w:rsidRDefault="00227115" w:rsidP="00931942">
      <w:pPr>
        <w:widowControl w:val="0"/>
        <w:autoSpaceDE w:val="0"/>
        <w:autoSpaceDN w:val="0"/>
        <w:adjustRightInd w:val="0"/>
        <w:spacing w:line="480" w:lineRule="auto"/>
        <w:ind w:left="480" w:hanging="480"/>
        <w:contextualSpacing/>
      </w:pPr>
    </w:p>
    <w:p w14:paraId="35256698" w14:textId="3D2BADEB" w:rsidR="00EB6EF4" w:rsidRPr="00032EC6" w:rsidRDefault="00EB6EF4" w:rsidP="00931942">
      <w:pPr>
        <w:tabs>
          <w:tab w:val="left" w:pos="10620"/>
          <w:tab w:val="left" w:pos="10800"/>
          <w:tab w:val="left" w:pos="11790"/>
        </w:tabs>
        <w:spacing w:before="100" w:beforeAutospacing="1" w:after="100" w:afterAutospacing="1" w:line="480" w:lineRule="auto"/>
        <w:contextualSpacing/>
      </w:pPr>
    </w:p>
    <w:p w14:paraId="7F076B7B" w14:textId="77777777" w:rsidR="00F2638F" w:rsidRDefault="00F2638F" w:rsidP="00931942">
      <w:pPr>
        <w:tabs>
          <w:tab w:val="left" w:pos="10620"/>
          <w:tab w:val="left" w:pos="10800"/>
          <w:tab w:val="left" w:pos="11790"/>
        </w:tabs>
        <w:spacing w:before="100" w:beforeAutospacing="1" w:after="100" w:afterAutospacing="1" w:line="480" w:lineRule="auto"/>
        <w:contextualSpacing/>
      </w:pPr>
    </w:p>
    <w:p w14:paraId="3E6A1EBB" w14:textId="77777777" w:rsidR="00F2638F" w:rsidRDefault="00F2638F" w:rsidP="00931942">
      <w:pPr>
        <w:tabs>
          <w:tab w:val="left" w:pos="10620"/>
          <w:tab w:val="left" w:pos="10800"/>
          <w:tab w:val="left" w:pos="11790"/>
        </w:tabs>
        <w:spacing w:before="100" w:beforeAutospacing="1" w:after="100" w:afterAutospacing="1" w:line="480" w:lineRule="auto"/>
        <w:contextualSpacing/>
      </w:pPr>
    </w:p>
    <w:p w14:paraId="100E46AF" w14:textId="77777777" w:rsidR="00F2638F" w:rsidRDefault="00F2638F" w:rsidP="00931942">
      <w:pPr>
        <w:tabs>
          <w:tab w:val="left" w:pos="10620"/>
          <w:tab w:val="left" w:pos="10800"/>
          <w:tab w:val="left" w:pos="11790"/>
        </w:tabs>
        <w:spacing w:before="100" w:beforeAutospacing="1" w:after="100" w:afterAutospacing="1" w:line="480" w:lineRule="auto"/>
        <w:contextualSpacing/>
      </w:pPr>
    </w:p>
    <w:p w14:paraId="2D100DC3" w14:textId="76418915" w:rsidR="00227115" w:rsidRDefault="00227115" w:rsidP="00931942">
      <w:pPr>
        <w:tabs>
          <w:tab w:val="left" w:pos="10620"/>
          <w:tab w:val="left" w:pos="10800"/>
          <w:tab w:val="left" w:pos="11790"/>
        </w:tabs>
        <w:spacing w:before="100" w:beforeAutospacing="1" w:after="100" w:afterAutospacing="1" w:line="480" w:lineRule="auto"/>
        <w:contextualSpacing/>
      </w:pPr>
      <w:r w:rsidRPr="00307455">
        <w:rPr>
          <w:b/>
        </w:rPr>
        <w:lastRenderedPageBreak/>
        <w:t xml:space="preserve">Table </w:t>
      </w:r>
      <w:r w:rsidR="00307455">
        <w:rPr>
          <w:b/>
        </w:rPr>
        <w:t>2.</w:t>
      </w:r>
      <w:r w:rsidR="004661F6" w:rsidRPr="00032EC6">
        <w:t xml:space="preserve"> </w:t>
      </w:r>
      <w:proofErr w:type="gramStart"/>
      <w:r w:rsidR="00307455">
        <w:t xml:space="preserve">Summary of </w:t>
      </w:r>
      <w:r w:rsidR="00307455" w:rsidRPr="00307455">
        <w:rPr>
          <w:i/>
        </w:rPr>
        <w:t>Melissodes</w:t>
      </w:r>
      <w:r w:rsidR="00307455">
        <w:t xml:space="preserve"> foraging behavior</w:t>
      </w:r>
      <w:r w:rsidR="004661F6" w:rsidRPr="00032EC6">
        <w:t xml:space="preserve"> during </w:t>
      </w:r>
      <w:r w:rsidR="002662DF">
        <w:t>the experiment</w:t>
      </w:r>
      <w:r w:rsidR="004661F6" w:rsidRPr="00032EC6">
        <w:t>.</w:t>
      </w:r>
      <w:proofErr w:type="gramEnd"/>
      <w:r w:rsidRPr="00032EC6">
        <w:t xml:space="preserve"> “Treatment” refers to whether or not there was an ambush bug present.  </w:t>
      </w:r>
      <w:r w:rsidR="002662DF">
        <w:t xml:space="preserve">“Inspection” refers to the average amount of time in </w:t>
      </w:r>
      <w:proofErr w:type="gramStart"/>
      <w:r w:rsidR="002662DF">
        <w:t>seconds  non</w:t>
      </w:r>
      <w:proofErr w:type="gramEnd"/>
      <w:r w:rsidR="002662DF">
        <w:t xml:space="preserve">-landing bees spent before leaving. </w:t>
      </w:r>
      <w:r w:rsidRPr="00032EC6">
        <w:t>“Land</w:t>
      </w:r>
      <w:r w:rsidR="002662DF">
        <w:t>ings</w:t>
      </w:r>
      <w:r w:rsidRPr="00032EC6">
        <w:t xml:space="preserve">” refers to </w:t>
      </w:r>
      <w:r w:rsidR="002662DF">
        <w:t>the number of bees that</w:t>
      </w:r>
      <w:r w:rsidRPr="00032EC6">
        <w:t xml:space="preserve"> landed. “Durati</w:t>
      </w:r>
      <w:r w:rsidR="002662DF">
        <w:t xml:space="preserve">on” refers to the average length of landing </w:t>
      </w:r>
      <w:r w:rsidRPr="00032EC6">
        <w:t>visit</w:t>
      </w:r>
      <w:r w:rsidR="002662DF">
        <w:t>s</w:t>
      </w:r>
      <w:r w:rsidRPr="00032EC6">
        <w:t xml:space="preserve"> in seconds</w:t>
      </w:r>
      <w:r w:rsidR="002662DF">
        <w:t>.  “Pollen” and “N</w:t>
      </w:r>
      <w:ins w:id="270" w:author="D" w:date="2018-02-11T16:46:00Z">
        <w:r w:rsidR="00FA1D65">
          <w:t>e</w:t>
        </w:r>
      </w:ins>
      <w:r w:rsidRPr="00032EC6">
        <w:t>ctar”” refer to the number of events in which pol</w:t>
      </w:r>
      <w:r w:rsidR="002662DF">
        <w:t xml:space="preserve">len or nectar was collected. </w:t>
      </w:r>
      <w:r w:rsidRPr="00032EC6">
        <w:t xml:space="preserve"> </w:t>
      </w:r>
    </w:p>
    <w:tbl>
      <w:tblPr>
        <w:tblW w:w="9439" w:type="dxa"/>
        <w:tblInd w:w="93" w:type="dxa"/>
        <w:tblLook w:val="04A0" w:firstRow="1" w:lastRow="0" w:firstColumn="1" w:lastColumn="0" w:noHBand="0" w:noVBand="1"/>
      </w:tblPr>
      <w:tblGrid>
        <w:gridCol w:w="1348"/>
        <w:gridCol w:w="821"/>
        <w:gridCol w:w="1097"/>
        <w:gridCol w:w="1890"/>
        <w:gridCol w:w="1429"/>
        <w:gridCol w:w="1350"/>
        <w:gridCol w:w="1504"/>
      </w:tblGrid>
      <w:tr w:rsidR="00412809" w:rsidRPr="00412809" w14:paraId="07B262EB" w14:textId="77777777" w:rsidTr="00412809">
        <w:trPr>
          <w:trHeight w:val="310"/>
        </w:trPr>
        <w:tc>
          <w:tcPr>
            <w:tcW w:w="1348" w:type="dxa"/>
            <w:tcBorders>
              <w:top w:val="nil"/>
              <w:left w:val="nil"/>
              <w:bottom w:val="single" w:sz="4" w:space="0" w:color="auto"/>
              <w:right w:val="nil"/>
            </w:tcBorders>
            <w:shd w:val="clear" w:color="auto" w:fill="auto"/>
            <w:noWrap/>
            <w:vAlign w:val="bottom"/>
            <w:hideMark/>
          </w:tcPr>
          <w:p w14:paraId="09D24E7E" w14:textId="77777777" w:rsidR="00412809" w:rsidRPr="00412809" w:rsidRDefault="00412809" w:rsidP="00412809">
            <w:pPr>
              <w:rPr>
                <w:rFonts w:eastAsia="Times New Roman"/>
                <w:b/>
                <w:bCs/>
                <w:color w:val="000000"/>
                <w:sz w:val="22"/>
                <w:szCs w:val="22"/>
              </w:rPr>
            </w:pPr>
            <w:r w:rsidRPr="00412809">
              <w:rPr>
                <w:rFonts w:eastAsia="Times New Roman"/>
                <w:b/>
                <w:bCs/>
                <w:color w:val="000000"/>
                <w:sz w:val="22"/>
                <w:szCs w:val="22"/>
              </w:rPr>
              <w:t>Treatment</w:t>
            </w:r>
          </w:p>
        </w:tc>
        <w:tc>
          <w:tcPr>
            <w:tcW w:w="821" w:type="dxa"/>
            <w:tcBorders>
              <w:top w:val="nil"/>
              <w:left w:val="nil"/>
              <w:bottom w:val="single" w:sz="4" w:space="0" w:color="auto"/>
              <w:right w:val="nil"/>
            </w:tcBorders>
            <w:shd w:val="clear" w:color="auto" w:fill="auto"/>
            <w:noWrap/>
            <w:vAlign w:val="bottom"/>
            <w:hideMark/>
          </w:tcPr>
          <w:p w14:paraId="6419DC69"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Visits</w:t>
            </w:r>
          </w:p>
        </w:tc>
        <w:tc>
          <w:tcPr>
            <w:tcW w:w="1097" w:type="dxa"/>
            <w:tcBorders>
              <w:top w:val="nil"/>
              <w:left w:val="nil"/>
              <w:bottom w:val="single" w:sz="4" w:space="0" w:color="auto"/>
              <w:right w:val="nil"/>
            </w:tcBorders>
            <w:shd w:val="clear" w:color="auto" w:fill="auto"/>
            <w:noWrap/>
            <w:vAlign w:val="bottom"/>
            <w:hideMark/>
          </w:tcPr>
          <w:p w14:paraId="4F29A187"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Landings</w:t>
            </w:r>
          </w:p>
        </w:tc>
        <w:tc>
          <w:tcPr>
            <w:tcW w:w="1890" w:type="dxa"/>
            <w:tcBorders>
              <w:top w:val="nil"/>
              <w:left w:val="nil"/>
              <w:bottom w:val="single" w:sz="4" w:space="0" w:color="auto"/>
              <w:right w:val="nil"/>
            </w:tcBorders>
            <w:shd w:val="clear" w:color="auto" w:fill="auto"/>
            <w:noWrap/>
            <w:vAlign w:val="bottom"/>
            <w:hideMark/>
          </w:tcPr>
          <w:p w14:paraId="0B269BC7"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Inspection (s)</w:t>
            </w:r>
          </w:p>
        </w:tc>
        <w:tc>
          <w:tcPr>
            <w:tcW w:w="1429" w:type="dxa"/>
            <w:tcBorders>
              <w:top w:val="nil"/>
              <w:left w:val="nil"/>
              <w:bottom w:val="single" w:sz="4" w:space="0" w:color="auto"/>
              <w:right w:val="nil"/>
            </w:tcBorders>
            <w:shd w:val="clear" w:color="auto" w:fill="auto"/>
            <w:noWrap/>
            <w:vAlign w:val="bottom"/>
            <w:hideMark/>
          </w:tcPr>
          <w:p w14:paraId="6332CBB3" w14:textId="787FA7D9" w:rsidR="00412809" w:rsidRPr="00412809" w:rsidRDefault="002662DF" w:rsidP="00412809">
            <w:pPr>
              <w:jc w:val="center"/>
              <w:rPr>
                <w:rFonts w:eastAsia="Times New Roman"/>
                <w:b/>
                <w:bCs/>
                <w:color w:val="000000"/>
                <w:sz w:val="22"/>
                <w:szCs w:val="22"/>
              </w:rPr>
            </w:pPr>
            <w:r>
              <w:rPr>
                <w:rFonts w:eastAsia="Times New Roman"/>
                <w:b/>
                <w:bCs/>
                <w:color w:val="000000"/>
                <w:sz w:val="22"/>
                <w:szCs w:val="22"/>
              </w:rPr>
              <w:t>Duration</w:t>
            </w:r>
            <w:r w:rsidR="00412809" w:rsidRPr="00412809">
              <w:rPr>
                <w:rFonts w:eastAsia="Times New Roman"/>
                <w:b/>
                <w:bCs/>
                <w:color w:val="000000"/>
                <w:sz w:val="22"/>
                <w:szCs w:val="22"/>
              </w:rPr>
              <w:t xml:space="preserve"> (s)</w:t>
            </w:r>
          </w:p>
        </w:tc>
        <w:tc>
          <w:tcPr>
            <w:tcW w:w="1350" w:type="dxa"/>
            <w:tcBorders>
              <w:top w:val="nil"/>
              <w:left w:val="nil"/>
              <w:bottom w:val="single" w:sz="4" w:space="0" w:color="auto"/>
              <w:right w:val="nil"/>
            </w:tcBorders>
            <w:shd w:val="clear" w:color="auto" w:fill="auto"/>
            <w:noWrap/>
            <w:vAlign w:val="bottom"/>
            <w:hideMark/>
          </w:tcPr>
          <w:p w14:paraId="2EBD8AE3" w14:textId="5269BEC6" w:rsidR="00412809" w:rsidRPr="00412809" w:rsidRDefault="002662DF" w:rsidP="00412809">
            <w:pPr>
              <w:jc w:val="center"/>
              <w:rPr>
                <w:rFonts w:eastAsia="Times New Roman"/>
                <w:b/>
                <w:bCs/>
                <w:color w:val="000000"/>
                <w:sz w:val="22"/>
                <w:szCs w:val="22"/>
              </w:rPr>
            </w:pPr>
            <w:r>
              <w:rPr>
                <w:rFonts w:eastAsia="Times New Roman"/>
                <w:b/>
                <w:bCs/>
                <w:color w:val="000000"/>
                <w:sz w:val="22"/>
                <w:szCs w:val="22"/>
              </w:rPr>
              <w:t>N</w:t>
            </w:r>
            <w:r w:rsidR="00412809">
              <w:rPr>
                <w:rFonts w:eastAsia="Times New Roman"/>
                <w:b/>
                <w:bCs/>
                <w:color w:val="000000"/>
                <w:sz w:val="22"/>
                <w:szCs w:val="22"/>
              </w:rPr>
              <w:t>ectar</w:t>
            </w:r>
          </w:p>
        </w:tc>
        <w:tc>
          <w:tcPr>
            <w:tcW w:w="1504" w:type="dxa"/>
            <w:tcBorders>
              <w:top w:val="nil"/>
              <w:left w:val="nil"/>
              <w:bottom w:val="single" w:sz="4" w:space="0" w:color="auto"/>
              <w:right w:val="nil"/>
            </w:tcBorders>
            <w:shd w:val="clear" w:color="auto" w:fill="auto"/>
            <w:noWrap/>
            <w:vAlign w:val="bottom"/>
            <w:hideMark/>
          </w:tcPr>
          <w:p w14:paraId="3885FFC8" w14:textId="3F1D9653" w:rsidR="00412809" w:rsidRPr="00412809" w:rsidRDefault="002662DF" w:rsidP="00412809">
            <w:pPr>
              <w:jc w:val="center"/>
              <w:rPr>
                <w:rFonts w:eastAsia="Times New Roman"/>
                <w:b/>
                <w:bCs/>
                <w:color w:val="000000"/>
                <w:sz w:val="22"/>
                <w:szCs w:val="22"/>
              </w:rPr>
            </w:pPr>
            <w:r>
              <w:rPr>
                <w:rFonts w:eastAsia="Times New Roman"/>
                <w:b/>
                <w:bCs/>
                <w:color w:val="000000"/>
                <w:sz w:val="22"/>
                <w:szCs w:val="22"/>
              </w:rPr>
              <w:t>P</w:t>
            </w:r>
            <w:r w:rsidR="00412809" w:rsidRPr="00412809">
              <w:rPr>
                <w:rFonts w:eastAsia="Times New Roman"/>
                <w:b/>
                <w:bCs/>
                <w:color w:val="000000"/>
                <w:sz w:val="22"/>
                <w:szCs w:val="22"/>
              </w:rPr>
              <w:t>ollen</w:t>
            </w:r>
          </w:p>
        </w:tc>
      </w:tr>
      <w:tr w:rsidR="00412809" w:rsidRPr="00412809" w14:paraId="37032FF1" w14:textId="77777777" w:rsidTr="00412809">
        <w:trPr>
          <w:trHeight w:val="310"/>
        </w:trPr>
        <w:tc>
          <w:tcPr>
            <w:tcW w:w="1348" w:type="dxa"/>
            <w:tcBorders>
              <w:top w:val="nil"/>
              <w:left w:val="nil"/>
              <w:bottom w:val="nil"/>
              <w:right w:val="nil"/>
            </w:tcBorders>
            <w:shd w:val="clear" w:color="auto" w:fill="auto"/>
            <w:noWrap/>
            <w:vAlign w:val="bottom"/>
            <w:hideMark/>
          </w:tcPr>
          <w:p w14:paraId="61897AE1" w14:textId="77777777" w:rsidR="00412809" w:rsidRPr="00412809" w:rsidRDefault="00412809" w:rsidP="00412809">
            <w:pPr>
              <w:rPr>
                <w:rFonts w:eastAsia="Times New Roman"/>
                <w:color w:val="000000"/>
                <w:sz w:val="22"/>
                <w:szCs w:val="22"/>
              </w:rPr>
            </w:pPr>
            <w:proofErr w:type="gramStart"/>
            <w:r w:rsidRPr="00412809">
              <w:rPr>
                <w:rFonts w:eastAsia="Times New Roman"/>
                <w:color w:val="000000"/>
                <w:sz w:val="22"/>
                <w:szCs w:val="22"/>
              </w:rPr>
              <w:t>control</w:t>
            </w:r>
            <w:proofErr w:type="gramEnd"/>
          </w:p>
        </w:tc>
        <w:tc>
          <w:tcPr>
            <w:tcW w:w="821" w:type="dxa"/>
            <w:tcBorders>
              <w:top w:val="nil"/>
              <w:left w:val="nil"/>
              <w:bottom w:val="nil"/>
              <w:right w:val="nil"/>
            </w:tcBorders>
            <w:shd w:val="clear" w:color="auto" w:fill="auto"/>
            <w:noWrap/>
            <w:vAlign w:val="bottom"/>
            <w:hideMark/>
          </w:tcPr>
          <w:p w14:paraId="723BFBB4"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300</w:t>
            </w:r>
          </w:p>
        </w:tc>
        <w:tc>
          <w:tcPr>
            <w:tcW w:w="1097" w:type="dxa"/>
            <w:tcBorders>
              <w:top w:val="nil"/>
              <w:left w:val="nil"/>
              <w:bottom w:val="nil"/>
              <w:right w:val="nil"/>
            </w:tcBorders>
            <w:shd w:val="clear" w:color="auto" w:fill="auto"/>
            <w:noWrap/>
            <w:vAlign w:val="bottom"/>
            <w:hideMark/>
          </w:tcPr>
          <w:p w14:paraId="02340CCC"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112</w:t>
            </w:r>
          </w:p>
        </w:tc>
        <w:tc>
          <w:tcPr>
            <w:tcW w:w="1890" w:type="dxa"/>
            <w:tcBorders>
              <w:top w:val="nil"/>
              <w:left w:val="nil"/>
              <w:bottom w:val="nil"/>
              <w:right w:val="nil"/>
            </w:tcBorders>
            <w:shd w:val="clear" w:color="auto" w:fill="auto"/>
            <w:noWrap/>
            <w:vAlign w:val="bottom"/>
            <w:hideMark/>
          </w:tcPr>
          <w:p w14:paraId="21DBB0D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0.46</w:t>
            </w:r>
          </w:p>
        </w:tc>
        <w:tc>
          <w:tcPr>
            <w:tcW w:w="1429" w:type="dxa"/>
            <w:tcBorders>
              <w:top w:val="nil"/>
              <w:left w:val="nil"/>
              <w:bottom w:val="nil"/>
              <w:right w:val="nil"/>
            </w:tcBorders>
            <w:shd w:val="clear" w:color="auto" w:fill="auto"/>
            <w:noWrap/>
            <w:vAlign w:val="bottom"/>
            <w:hideMark/>
          </w:tcPr>
          <w:p w14:paraId="041D2ECA"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6.89</w:t>
            </w:r>
          </w:p>
        </w:tc>
        <w:tc>
          <w:tcPr>
            <w:tcW w:w="1350" w:type="dxa"/>
            <w:tcBorders>
              <w:top w:val="nil"/>
              <w:left w:val="nil"/>
              <w:bottom w:val="nil"/>
              <w:right w:val="nil"/>
            </w:tcBorders>
            <w:shd w:val="clear" w:color="auto" w:fill="auto"/>
            <w:noWrap/>
            <w:vAlign w:val="bottom"/>
            <w:hideMark/>
          </w:tcPr>
          <w:p w14:paraId="6E98A258"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84</w:t>
            </w:r>
          </w:p>
        </w:tc>
        <w:tc>
          <w:tcPr>
            <w:tcW w:w="1504" w:type="dxa"/>
            <w:tcBorders>
              <w:top w:val="nil"/>
              <w:left w:val="nil"/>
              <w:bottom w:val="nil"/>
              <w:right w:val="nil"/>
            </w:tcBorders>
            <w:shd w:val="clear" w:color="auto" w:fill="auto"/>
            <w:noWrap/>
            <w:vAlign w:val="bottom"/>
            <w:hideMark/>
          </w:tcPr>
          <w:p w14:paraId="7098F530"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24</w:t>
            </w:r>
          </w:p>
        </w:tc>
      </w:tr>
      <w:tr w:rsidR="00412809" w:rsidRPr="00412809" w14:paraId="7D11C3A7" w14:textId="77777777" w:rsidTr="00412809">
        <w:trPr>
          <w:trHeight w:val="310"/>
        </w:trPr>
        <w:tc>
          <w:tcPr>
            <w:tcW w:w="1348" w:type="dxa"/>
            <w:tcBorders>
              <w:top w:val="nil"/>
              <w:left w:val="nil"/>
              <w:bottom w:val="nil"/>
              <w:right w:val="nil"/>
            </w:tcBorders>
            <w:shd w:val="clear" w:color="auto" w:fill="auto"/>
            <w:noWrap/>
            <w:vAlign w:val="bottom"/>
            <w:hideMark/>
          </w:tcPr>
          <w:p w14:paraId="105313FC" w14:textId="77777777" w:rsidR="00412809" w:rsidRPr="00412809" w:rsidRDefault="00412809" w:rsidP="00412809">
            <w:pPr>
              <w:ind w:left="177"/>
              <w:rPr>
                <w:rFonts w:eastAsia="Times New Roman"/>
                <w:color w:val="000000"/>
                <w:sz w:val="22"/>
                <w:szCs w:val="22"/>
              </w:rPr>
            </w:pPr>
            <w:proofErr w:type="gramStart"/>
            <w:r w:rsidRPr="00412809">
              <w:rPr>
                <w:rFonts w:eastAsia="Times New Roman"/>
                <w:color w:val="000000"/>
                <w:sz w:val="22"/>
                <w:szCs w:val="22"/>
              </w:rPr>
              <w:t>female</w:t>
            </w:r>
            <w:proofErr w:type="gramEnd"/>
          </w:p>
        </w:tc>
        <w:tc>
          <w:tcPr>
            <w:tcW w:w="821" w:type="dxa"/>
            <w:tcBorders>
              <w:top w:val="nil"/>
              <w:left w:val="nil"/>
              <w:bottom w:val="nil"/>
              <w:right w:val="nil"/>
            </w:tcBorders>
            <w:shd w:val="clear" w:color="auto" w:fill="auto"/>
            <w:noWrap/>
            <w:vAlign w:val="bottom"/>
            <w:hideMark/>
          </w:tcPr>
          <w:p w14:paraId="5E325F72"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80</w:t>
            </w:r>
          </w:p>
        </w:tc>
        <w:tc>
          <w:tcPr>
            <w:tcW w:w="1097" w:type="dxa"/>
            <w:tcBorders>
              <w:top w:val="nil"/>
              <w:left w:val="nil"/>
              <w:bottom w:val="nil"/>
              <w:right w:val="nil"/>
            </w:tcBorders>
            <w:shd w:val="clear" w:color="auto" w:fill="auto"/>
            <w:noWrap/>
            <w:vAlign w:val="bottom"/>
            <w:hideMark/>
          </w:tcPr>
          <w:p w14:paraId="4D847B65"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72</w:t>
            </w:r>
          </w:p>
        </w:tc>
        <w:tc>
          <w:tcPr>
            <w:tcW w:w="1890" w:type="dxa"/>
            <w:tcBorders>
              <w:top w:val="nil"/>
              <w:left w:val="nil"/>
              <w:bottom w:val="nil"/>
              <w:right w:val="nil"/>
            </w:tcBorders>
            <w:shd w:val="clear" w:color="auto" w:fill="auto"/>
            <w:noWrap/>
            <w:vAlign w:val="bottom"/>
            <w:hideMark/>
          </w:tcPr>
          <w:p w14:paraId="6E7EA98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0.18</w:t>
            </w:r>
          </w:p>
        </w:tc>
        <w:tc>
          <w:tcPr>
            <w:tcW w:w="1429" w:type="dxa"/>
            <w:tcBorders>
              <w:top w:val="nil"/>
              <w:left w:val="nil"/>
              <w:bottom w:val="nil"/>
              <w:right w:val="nil"/>
            </w:tcBorders>
            <w:shd w:val="clear" w:color="auto" w:fill="auto"/>
            <w:noWrap/>
            <w:vAlign w:val="bottom"/>
            <w:hideMark/>
          </w:tcPr>
          <w:p w14:paraId="0C39B593"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8.18</w:t>
            </w:r>
          </w:p>
        </w:tc>
        <w:tc>
          <w:tcPr>
            <w:tcW w:w="1350" w:type="dxa"/>
            <w:tcBorders>
              <w:top w:val="nil"/>
              <w:left w:val="nil"/>
              <w:bottom w:val="nil"/>
              <w:right w:val="nil"/>
            </w:tcBorders>
            <w:shd w:val="clear" w:color="auto" w:fill="auto"/>
            <w:noWrap/>
            <w:vAlign w:val="bottom"/>
            <w:hideMark/>
          </w:tcPr>
          <w:p w14:paraId="1CF777A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59</w:t>
            </w:r>
          </w:p>
        </w:tc>
        <w:tc>
          <w:tcPr>
            <w:tcW w:w="1504" w:type="dxa"/>
            <w:tcBorders>
              <w:top w:val="nil"/>
              <w:left w:val="nil"/>
              <w:bottom w:val="nil"/>
              <w:right w:val="nil"/>
            </w:tcBorders>
            <w:shd w:val="clear" w:color="auto" w:fill="auto"/>
            <w:noWrap/>
            <w:vAlign w:val="bottom"/>
            <w:hideMark/>
          </w:tcPr>
          <w:p w14:paraId="5CB73FA7"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23</w:t>
            </w:r>
          </w:p>
        </w:tc>
      </w:tr>
      <w:tr w:rsidR="00412809" w:rsidRPr="00412809" w14:paraId="7D64850D" w14:textId="77777777" w:rsidTr="00412809">
        <w:trPr>
          <w:trHeight w:val="310"/>
        </w:trPr>
        <w:tc>
          <w:tcPr>
            <w:tcW w:w="1348" w:type="dxa"/>
            <w:tcBorders>
              <w:top w:val="nil"/>
              <w:left w:val="nil"/>
              <w:bottom w:val="nil"/>
              <w:right w:val="nil"/>
            </w:tcBorders>
            <w:shd w:val="clear" w:color="auto" w:fill="auto"/>
            <w:noWrap/>
            <w:vAlign w:val="bottom"/>
            <w:hideMark/>
          </w:tcPr>
          <w:p w14:paraId="2D8BE3A4" w14:textId="77777777" w:rsidR="00412809" w:rsidRPr="00412809" w:rsidRDefault="00412809" w:rsidP="00412809">
            <w:pPr>
              <w:ind w:left="177"/>
              <w:rPr>
                <w:rFonts w:eastAsia="Times New Roman"/>
                <w:color w:val="000000"/>
                <w:sz w:val="22"/>
                <w:szCs w:val="22"/>
              </w:rPr>
            </w:pPr>
            <w:proofErr w:type="gramStart"/>
            <w:r w:rsidRPr="00412809">
              <w:rPr>
                <w:rFonts w:eastAsia="Times New Roman"/>
                <w:color w:val="000000"/>
                <w:sz w:val="22"/>
                <w:szCs w:val="22"/>
              </w:rPr>
              <w:t>male</w:t>
            </w:r>
            <w:proofErr w:type="gramEnd"/>
          </w:p>
        </w:tc>
        <w:tc>
          <w:tcPr>
            <w:tcW w:w="821" w:type="dxa"/>
            <w:tcBorders>
              <w:top w:val="nil"/>
              <w:left w:val="nil"/>
              <w:bottom w:val="nil"/>
              <w:right w:val="nil"/>
            </w:tcBorders>
            <w:shd w:val="clear" w:color="auto" w:fill="auto"/>
            <w:noWrap/>
            <w:vAlign w:val="bottom"/>
            <w:hideMark/>
          </w:tcPr>
          <w:p w14:paraId="6AA8DBB9"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220</w:t>
            </w:r>
          </w:p>
        </w:tc>
        <w:tc>
          <w:tcPr>
            <w:tcW w:w="1097" w:type="dxa"/>
            <w:tcBorders>
              <w:top w:val="nil"/>
              <w:left w:val="nil"/>
              <w:bottom w:val="nil"/>
              <w:right w:val="nil"/>
            </w:tcBorders>
            <w:shd w:val="clear" w:color="auto" w:fill="auto"/>
            <w:noWrap/>
            <w:vAlign w:val="bottom"/>
            <w:hideMark/>
          </w:tcPr>
          <w:p w14:paraId="6B023D8B"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40</w:t>
            </w:r>
          </w:p>
        </w:tc>
        <w:tc>
          <w:tcPr>
            <w:tcW w:w="1890" w:type="dxa"/>
            <w:tcBorders>
              <w:top w:val="nil"/>
              <w:left w:val="nil"/>
              <w:bottom w:val="nil"/>
              <w:right w:val="nil"/>
            </w:tcBorders>
            <w:shd w:val="clear" w:color="auto" w:fill="auto"/>
            <w:noWrap/>
            <w:vAlign w:val="bottom"/>
            <w:hideMark/>
          </w:tcPr>
          <w:p w14:paraId="4FFFE89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0.47</w:t>
            </w:r>
          </w:p>
        </w:tc>
        <w:tc>
          <w:tcPr>
            <w:tcW w:w="1429" w:type="dxa"/>
            <w:tcBorders>
              <w:top w:val="nil"/>
              <w:left w:val="nil"/>
              <w:bottom w:val="nil"/>
              <w:right w:val="nil"/>
            </w:tcBorders>
            <w:shd w:val="clear" w:color="auto" w:fill="auto"/>
            <w:noWrap/>
            <w:vAlign w:val="bottom"/>
            <w:hideMark/>
          </w:tcPr>
          <w:p w14:paraId="2789F23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4.58</w:t>
            </w:r>
          </w:p>
        </w:tc>
        <w:tc>
          <w:tcPr>
            <w:tcW w:w="1350" w:type="dxa"/>
            <w:tcBorders>
              <w:top w:val="nil"/>
              <w:left w:val="nil"/>
              <w:bottom w:val="nil"/>
              <w:right w:val="nil"/>
            </w:tcBorders>
            <w:shd w:val="clear" w:color="auto" w:fill="auto"/>
            <w:noWrap/>
            <w:vAlign w:val="bottom"/>
            <w:hideMark/>
          </w:tcPr>
          <w:p w14:paraId="721F201E"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25</w:t>
            </w:r>
          </w:p>
        </w:tc>
        <w:tc>
          <w:tcPr>
            <w:tcW w:w="1504" w:type="dxa"/>
            <w:tcBorders>
              <w:top w:val="nil"/>
              <w:left w:val="nil"/>
              <w:bottom w:val="nil"/>
              <w:right w:val="nil"/>
            </w:tcBorders>
            <w:shd w:val="clear" w:color="auto" w:fill="auto"/>
            <w:noWrap/>
            <w:vAlign w:val="bottom"/>
            <w:hideMark/>
          </w:tcPr>
          <w:p w14:paraId="2F2018C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1</w:t>
            </w:r>
          </w:p>
        </w:tc>
      </w:tr>
      <w:tr w:rsidR="00412809" w:rsidRPr="00412809" w14:paraId="014A428C" w14:textId="77777777" w:rsidTr="00412809">
        <w:trPr>
          <w:trHeight w:val="310"/>
        </w:trPr>
        <w:tc>
          <w:tcPr>
            <w:tcW w:w="1348" w:type="dxa"/>
            <w:tcBorders>
              <w:top w:val="nil"/>
              <w:left w:val="nil"/>
              <w:bottom w:val="nil"/>
              <w:right w:val="nil"/>
            </w:tcBorders>
            <w:shd w:val="clear" w:color="auto" w:fill="auto"/>
            <w:noWrap/>
            <w:vAlign w:val="bottom"/>
            <w:hideMark/>
          </w:tcPr>
          <w:p w14:paraId="14514B59" w14:textId="77777777" w:rsidR="00412809" w:rsidRPr="00412809" w:rsidRDefault="00412809" w:rsidP="00412809">
            <w:pPr>
              <w:rPr>
                <w:rFonts w:eastAsia="Times New Roman"/>
                <w:color w:val="000000"/>
                <w:sz w:val="22"/>
                <w:szCs w:val="22"/>
              </w:rPr>
            </w:pPr>
            <w:proofErr w:type="gramStart"/>
            <w:r w:rsidRPr="00412809">
              <w:rPr>
                <w:rFonts w:eastAsia="Times New Roman"/>
                <w:color w:val="000000"/>
                <w:sz w:val="22"/>
                <w:szCs w:val="22"/>
              </w:rPr>
              <w:t>ambush</w:t>
            </w:r>
            <w:proofErr w:type="gramEnd"/>
          </w:p>
        </w:tc>
        <w:tc>
          <w:tcPr>
            <w:tcW w:w="821" w:type="dxa"/>
            <w:tcBorders>
              <w:top w:val="nil"/>
              <w:left w:val="nil"/>
              <w:bottom w:val="nil"/>
              <w:right w:val="nil"/>
            </w:tcBorders>
            <w:shd w:val="clear" w:color="auto" w:fill="auto"/>
            <w:noWrap/>
            <w:vAlign w:val="bottom"/>
            <w:hideMark/>
          </w:tcPr>
          <w:p w14:paraId="0DC4401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313</w:t>
            </w:r>
          </w:p>
        </w:tc>
        <w:tc>
          <w:tcPr>
            <w:tcW w:w="1097" w:type="dxa"/>
            <w:tcBorders>
              <w:top w:val="nil"/>
              <w:left w:val="nil"/>
              <w:bottom w:val="nil"/>
              <w:right w:val="nil"/>
            </w:tcBorders>
            <w:shd w:val="clear" w:color="auto" w:fill="auto"/>
            <w:noWrap/>
            <w:vAlign w:val="bottom"/>
            <w:hideMark/>
          </w:tcPr>
          <w:p w14:paraId="3CDC8DE0"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110</w:t>
            </w:r>
          </w:p>
        </w:tc>
        <w:tc>
          <w:tcPr>
            <w:tcW w:w="1890" w:type="dxa"/>
            <w:tcBorders>
              <w:top w:val="nil"/>
              <w:left w:val="nil"/>
              <w:bottom w:val="nil"/>
              <w:right w:val="nil"/>
            </w:tcBorders>
            <w:shd w:val="clear" w:color="auto" w:fill="auto"/>
            <w:noWrap/>
            <w:vAlign w:val="bottom"/>
            <w:hideMark/>
          </w:tcPr>
          <w:p w14:paraId="743B8F15"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0.26</w:t>
            </w:r>
          </w:p>
        </w:tc>
        <w:tc>
          <w:tcPr>
            <w:tcW w:w="1429" w:type="dxa"/>
            <w:tcBorders>
              <w:top w:val="nil"/>
              <w:left w:val="nil"/>
              <w:bottom w:val="nil"/>
              <w:right w:val="nil"/>
            </w:tcBorders>
            <w:shd w:val="clear" w:color="auto" w:fill="auto"/>
            <w:noWrap/>
            <w:vAlign w:val="bottom"/>
            <w:hideMark/>
          </w:tcPr>
          <w:p w14:paraId="2BED0820"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5.94</w:t>
            </w:r>
          </w:p>
        </w:tc>
        <w:tc>
          <w:tcPr>
            <w:tcW w:w="1350" w:type="dxa"/>
            <w:tcBorders>
              <w:top w:val="nil"/>
              <w:left w:val="nil"/>
              <w:bottom w:val="nil"/>
              <w:right w:val="nil"/>
            </w:tcBorders>
            <w:shd w:val="clear" w:color="auto" w:fill="auto"/>
            <w:noWrap/>
            <w:vAlign w:val="bottom"/>
            <w:hideMark/>
          </w:tcPr>
          <w:p w14:paraId="3F5D71E4"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64</w:t>
            </w:r>
          </w:p>
        </w:tc>
        <w:tc>
          <w:tcPr>
            <w:tcW w:w="1504" w:type="dxa"/>
            <w:tcBorders>
              <w:top w:val="nil"/>
              <w:left w:val="nil"/>
              <w:bottom w:val="nil"/>
              <w:right w:val="nil"/>
            </w:tcBorders>
            <w:shd w:val="clear" w:color="auto" w:fill="auto"/>
            <w:noWrap/>
            <w:vAlign w:val="bottom"/>
            <w:hideMark/>
          </w:tcPr>
          <w:p w14:paraId="7EE70F7E"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21</w:t>
            </w:r>
          </w:p>
        </w:tc>
      </w:tr>
      <w:tr w:rsidR="00412809" w:rsidRPr="00412809" w14:paraId="532F064A" w14:textId="77777777" w:rsidTr="00412809">
        <w:trPr>
          <w:trHeight w:val="310"/>
        </w:trPr>
        <w:tc>
          <w:tcPr>
            <w:tcW w:w="1348" w:type="dxa"/>
            <w:tcBorders>
              <w:top w:val="nil"/>
              <w:left w:val="nil"/>
              <w:bottom w:val="nil"/>
              <w:right w:val="nil"/>
            </w:tcBorders>
            <w:shd w:val="clear" w:color="auto" w:fill="auto"/>
            <w:noWrap/>
            <w:vAlign w:val="bottom"/>
            <w:hideMark/>
          </w:tcPr>
          <w:p w14:paraId="18E7AC62" w14:textId="77777777" w:rsidR="00412809" w:rsidRPr="00412809" w:rsidRDefault="00412809" w:rsidP="00412809">
            <w:pPr>
              <w:ind w:left="177"/>
              <w:rPr>
                <w:rFonts w:eastAsia="Times New Roman"/>
                <w:color w:val="000000"/>
                <w:sz w:val="22"/>
                <w:szCs w:val="22"/>
              </w:rPr>
            </w:pPr>
            <w:proofErr w:type="gramStart"/>
            <w:r w:rsidRPr="00412809">
              <w:rPr>
                <w:rFonts w:eastAsia="Times New Roman"/>
                <w:color w:val="000000"/>
                <w:sz w:val="22"/>
                <w:szCs w:val="22"/>
              </w:rPr>
              <w:t>female</w:t>
            </w:r>
            <w:proofErr w:type="gramEnd"/>
          </w:p>
        </w:tc>
        <w:tc>
          <w:tcPr>
            <w:tcW w:w="821" w:type="dxa"/>
            <w:tcBorders>
              <w:top w:val="nil"/>
              <w:left w:val="nil"/>
              <w:bottom w:val="nil"/>
              <w:right w:val="nil"/>
            </w:tcBorders>
            <w:shd w:val="clear" w:color="auto" w:fill="auto"/>
            <w:noWrap/>
            <w:vAlign w:val="bottom"/>
            <w:hideMark/>
          </w:tcPr>
          <w:p w14:paraId="0ACCF5E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67</w:t>
            </w:r>
          </w:p>
        </w:tc>
        <w:tc>
          <w:tcPr>
            <w:tcW w:w="1097" w:type="dxa"/>
            <w:tcBorders>
              <w:top w:val="nil"/>
              <w:left w:val="nil"/>
              <w:bottom w:val="nil"/>
              <w:right w:val="nil"/>
            </w:tcBorders>
            <w:shd w:val="clear" w:color="auto" w:fill="auto"/>
            <w:noWrap/>
            <w:vAlign w:val="bottom"/>
            <w:hideMark/>
          </w:tcPr>
          <w:p w14:paraId="740397FE"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61</w:t>
            </w:r>
          </w:p>
        </w:tc>
        <w:tc>
          <w:tcPr>
            <w:tcW w:w="1890" w:type="dxa"/>
            <w:tcBorders>
              <w:top w:val="nil"/>
              <w:left w:val="nil"/>
              <w:bottom w:val="nil"/>
              <w:right w:val="nil"/>
            </w:tcBorders>
            <w:shd w:val="clear" w:color="auto" w:fill="auto"/>
            <w:noWrap/>
            <w:vAlign w:val="bottom"/>
            <w:hideMark/>
          </w:tcPr>
          <w:p w14:paraId="48EADC6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0.22</w:t>
            </w:r>
          </w:p>
        </w:tc>
        <w:tc>
          <w:tcPr>
            <w:tcW w:w="1429" w:type="dxa"/>
            <w:tcBorders>
              <w:top w:val="nil"/>
              <w:left w:val="nil"/>
              <w:bottom w:val="nil"/>
              <w:right w:val="nil"/>
            </w:tcBorders>
            <w:shd w:val="clear" w:color="auto" w:fill="auto"/>
            <w:noWrap/>
            <w:vAlign w:val="bottom"/>
            <w:hideMark/>
          </w:tcPr>
          <w:p w14:paraId="75154316"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7.87</w:t>
            </w:r>
          </w:p>
        </w:tc>
        <w:tc>
          <w:tcPr>
            <w:tcW w:w="1350" w:type="dxa"/>
            <w:tcBorders>
              <w:top w:val="nil"/>
              <w:left w:val="nil"/>
              <w:bottom w:val="nil"/>
              <w:right w:val="nil"/>
            </w:tcBorders>
            <w:shd w:val="clear" w:color="auto" w:fill="auto"/>
            <w:noWrap/>
            <w:vAlign w:val="bottom"/>
            <w:hideMark/>
          </w:tcPr>
          <w:p w14:paraId="4BBB98A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44</w:t>
            </w:r>
          </w:p>
        </w:tc>
        <w:tc>
          <w:tcPr>
            <w:tcW w:w="1504" w:type="dxa"/>
            <w:tcBorders>
              <w:top w:val="nil"/>
              <w:left w:val="nil"/>
              <w:bottom w:val="nil"/>
              <w:right w:val="nil"/>
            </w:tcBorders>
            <w:shd w:val="clear" w:color="auto" w:fill="auto"/>
            <w:noWrap/>
            <w:vAlign w:val="bottom"/>
            <w:hideMark/>
          </w:tcPr>
          <w:p w14:paraId="76DB3938"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20</w:t>
            </w:r>
          </w:p>
        </w:tc>
      </w:tr>
      <w:tr w:rsidR="00412809" w:rsidRPr="00412809" w14:paraId="58D7859E" w14:textId="77777777" w:rsidTr="00412809">
        <w:trPr>
          <w:trHeight w:val="310"/>
        </w:trPr>
        <w:tc>
          <w:tcPr>
            <w:tcW w:w="1348" w:type="dxa"/>
            <w:tcBorders>
              <w:top w:val="nil"/>
              <w:left w:val="nil"/>
              <w:bottom w:val="nil"/>
              <w:right w:val="nil"/>
            </w:tcBorders>
            <w:shd w:val="clear" w:color="auto" w:fill="auto"/>
            <w:noWrap/>
            <w:vAlign w:val="bottom"/>
            <w:hideMark/>
          </w:tcPr>
          <w:p w14:paraId="4E1122EB" w14:textId="77777777" w:rsidR="00412809" w:rsidRPr="00412809" w:rsidRDefault="00412809" w:rsidP="00412809">
            <w:pPr>
              <w:ind w:left="177"/>
              <w:rPr>
                <w:rFonts w:eastAsia="Times New Roman"/>
                <w:color w:val="000000"/>
                <w:sz w:val="22"/>
                <w:szCs w:val="22"/>
              </w:rPr>
            </w:pPr>
            <w:proofErr w:type="gramStart"/>
            <w:r w:rsidRPr="00412809">
              <w:rPr>
                <w:rFonts w:eastAsia="Times New Roman"/>
                <w:color w:val="000000"/>
                <w:sz w:val="22"/>
                <w:szCs w:val="22"/>
              </w:rPr>
              <w:t>male</w:t>
            </w:r>
            <w:proofErr w:type="gramEnd"/>
          </w:p>
        </w:tc>
        <w:tc>
          <w:tcPr>
            <w:tcW w:w="821" w:type="dxa"/>
            <w:tcBorders>
              <w:top w:val="nil"/>
              <w:left w:val="nil"/>
              <w:bottom w:val="nil"/>
              <w:right w:val="nil"/>
            </w:tcBorders>
            <w:shd w:val="clear" w:color="auto" w:fill="auto"/>
            <w:noWrap/>
            <w:vAlign w:val="bottom"/>
            <w:hideMark/>
          </w:tcPr>
          <w:p w14:paraId="027569A4"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246</w:t>
            </w:r>
          </w:p>
        </w:tc>
        <w:tc>
          <w:tcPr>
            <w:tcW w:w="1097" w:type="dxa"/>
            <w:tcBorders>
              <w:top w:val="nil"/>
              <w:left w:val="nil"/>
              <w:bottom w:val="nil"/>
              <w:right w:val="nil"/>
            </w:tcBorders>
            <w:shd w:val="clear" w:color="auto" w:fill="auto"/>
            <w:noWrap/>
            <w:vAlign w:val="bottom"/>
            <w:hideMark/>
          </w:tcPr>
          <w:p w14:paraId="6D626B0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49</w:t>
            </w:r>
          </w:p>
        </w:tc>
        <w:tc>
          <w:tcPr>
            <w:tcW w:w="1890" w:type="dxa"/>
            <w:tcBorders>
              <w:top w:val="nil"/>
              <w:left w:val="nil"/>
              <w:bottom w:val="nil"/>
              <w:right w:val="nil"/>
            </w:tcBorders>
            <w:shd w:val="clear" w:color="auto" w:fill="auto"/>
            <w:noWrap/>
            <w:vAlign w:val="bottom"/>
            <w:hideMark/>
          </w:tcPr>
          <w:p w14:paraId="73AFE89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0.26</w:t>
            </w:r>
          </w:p>
        </w:tc>
        <w:tc>
          <w:tcPr>
            <w:tcW w:w="1429" w:type="dxa"/>
            <w:tcBorders>
              <w:top w:val="nil"/>
              <w:left w:val="nil"/>
              <w:bottom w:val="nil"/>
              <w:right w:val="nil"/>
            </w:tcBorders>
            <w:shd w:val="clear" w:color="auto" w:fill="auto"/>
            <w:noWrap/>
            <w:vAlign w:val="bottom"/>
            <w:hideMark/>
          </w:tcPr>
          <w:p w14:paraId="3E7A067A"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3.54</w:t>
            </w:r>
          </w:p>
        </w:tc>
        <w:tc>
          <w:tcPr>
            <w:tcW w:w="1350" w:type="dxa"/>
            <w:tcBorders>
              <w:top w:val="nil"/>
              <w:left w:val="nil"/>
              <w:bottom w:val="nil"/>
              <w:right w:val="nil"/>
            </w:tcBorders>
            <w:shd w:val="clear" w:color="auto" w:fill="auto"/>
            <w:noWrap/>
            <w:vAlign w:val="bottom"/>
            <w:hideMark/>
          </w:tcPr>
          <w:p w14:paraId="6A573D46"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20</w:t>
            </w:r>
          </w:p>
        </w:tc>
        <w:tc>
          <w:tcPr>
            <w:tcW w:w="1504" w:type="dxa"/>
            <w:tcBorders>
              <w:top w:val="nil"/>
              <w:left w:val="nil"/>
              <w:bottom w:val="nil"/>
              <w:right w:val="nil"/>
            </w:tcBorders>
            <w:shd w:val="clear" w:color="auto" w:fill="auto"/>
            <w:noWrap/>
            <w:vAlign w:val="bottom"/>
            <w:hideMark/>
          </w:tcPr>
          <w:p w14:paraId="2FD6A728"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1</w:t>
            </w:r>
          </w:p>
        </w:tc>
      </w:tr>
      <w:tr w:rsidR="00412809" w:rsidRPr="00412809" w14:paraId="399827D8" w14:textId="77777777" w:rsidTr="00412809">
        <w:trPr>
          <w:trHeight w:val="310"/>
        </w:trPr>
        <w:tc>
          <w:tcPr>
            <w:tcW w:w="1348" w:type="dxa"/>
            <w:tcBorders>
              <w:top w:val="single" w:sz="4" w:space="0" w:color="auto"/>
              <w:left w:val="nil"/>
              <w:bottom w:val="nil"/>
              <w:right w:val="nil"/>
            </w:tcBorders>
            <w:shd w:val="clear" w:color="auto" w:fill="auto"/>
            <w:noWrap/>
            <w:vAlign w:val="bottom"/>
            <w:hideMark/>
          </w:tcPr>
          <w:p w14:paraId="5F2DE14D" w14:textId="77777777" w:rsidR="00412809" w:rsidRPr="00412809" w:rsidRDefault="00412809" w:rsidP="00412809">
            <w:pPr>
              <w:rPr>
                <w:rFonts w:eastAsia="Times New Roman"/>
                <w:b/>
                <w:bCs/>
                <w:color w:val="000000"/>
                <w:sz w:val="22"/>
                <w:szCs w:val="22"/>
              </w:rPr>
            </w:pPr>
            <w:r w:rsidRPr="00412809">
              <w:rPr>
                <w:rFonts w:eastAsia="Times New Roman"/>
                <w:b/>
                <w:bCs/>
                <w:color w:val="000000"/>
                <w:sz w:val="22"/>
                <w:szCs w:val="22"/>
              </w:rPr>
              <w:t>Total</w:t>
            </w:r>
          </w:p>
        </w:tc>
        <w:tc>
          <w:tcPr>
            <w:tcW w:w="821" w:type="dxa"/>
            <w:tcBorders>
              <w:top w:val="single" w:sz="4" w:space="0" w:color="auto"/>
              <w:left w:val="nil"/>
              <w:bottom w:val="nil"/>
              <w:right w:val="nil"/>
            </w:tcBorders>
            <w:shd w:val="clear" w:color="auto" w:fill="auto"/>
            <w:noWrap/>
            <w:vAlign w:val="bottom"/>
            <w:hideMark/>
          </w:tcPr>
          <w:p w14:paraId="7E293E2E"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613</w:t>
            </w:r>
          </w:p>
        </w:tc>
        <w:tc>
          <w:tcPr>
            <w:tcW w:w="1097" w:type="dxa"/>
            <w:tcBorders>
              <w:top w:val="single" w:sz="4" w:space="0" w:color="auto"/>
              <w:left w:val="nil"/>
              <w:bottom w:val="nil"/>
              <w:right w:val="nil"/>
            </w:tcBorders>
            <w:shd w:val="clear" w:color="auto" w:fill="auto"/>
            <w:noWrap/>
            <w:vAlign w:val="bottom"/>
            <w:hideMark/>
          </w:tcPr>
          <w:p w14:paraId="0F436A8B"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222</w:t>
            </w:r>
          </w:p>
        </w:tc>
        <w:tc>
          <w:tcPr>
            <w:tcW w:w="1890" w:type="dxa"/>
            <w:tcBorders>
              <w:top w:val="single" w:sz="4" w:space="0" w:color="auto"/>
              <w:left w:val="nil"/>
              <w:bottom w:val="nil"/>
              <w:right w:val="nil"/>
            </w:tcBorders>
            <w:shd w:val="clear" w:color="auto" w:fill="auto"/>
            <w:noWrap/>
            <w:vAlign w:val="bottom"/>
            <w:hideMark/>
          </w:tcPr>
          <w:p w14:paraId="285B057A"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0.35</w:t>
            </w:r>
          </w:p>
        </w:tc>
        <w:tc>
          <w:tcPr>
            <w:tcW w:w="1429" w:type="dxa"/>
            <w:tcBorders>
              <w:top w:val="single" w:sz="4" w:space="0" w:color="auto"/>
              <w:left w:val="nil"/>
              <w:bottom w:val="nil"/>
              <w:right w:val="nil"/>
            </w:tcBorders>
            <w:shd w:val="clear" w:color="auto" w:fill="auto"/>
            <w:noWrap/>
            <w:vAlign w:val="bottom"/>
            <w:hideMark/>
          </w:tcPr>
          <w:p w14:paraId="46EDEEE3"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6.42</w:t>
            </w:r>
          </w:p>
        </w:tc>
        <w:tc>
          <w:tcPr>
            <w:tcW w:w="1350" w:type="dxa"/>
            <w:tcBorders>
              <w:top w:val="single" w:sz="4" w:space="0" w:color="auto"/>
              <w:left w:val="nil"/>
              <w:bottom w:val="nil"/>
              <w:right w:val="nil"/>
            </w:tcBorders>
            <w:shd w:val="clear" w:color="auto" w:fill="auto"/>
            <w:noWrap/>
            <w:vAlign w:val="bottom"/>
            <w:hideMark/>
          </w:tcPr>
          <w:p w14:paraId="30F264F0"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148</w:t>
            </w:r>
          </w:p>
        </w:tc>
        <w:tc>
          <w:tcPr>
            <w:tcW w:w="1504" w:type="dxa"/>
            <w:tcBorders>
              <w:top w:val="single" w:sz="4" w:space="0" w:color="auto"/>
              <w:left w:val="nil"/>
              <w:bottom w:val="nil"/>
              <w:right w:val="nil"/>
            </w:tcBorders>
            <w:shd w:val="clear" w:color="auto" w:fill="auto"/>
            <w:noWrap/>
            <w:vAlign w:val="bottom"/>
            <w:hideMark/>
          </w:tcPr>
          <w:p w14:paraId="5E17294C"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45</w:t>
            </w:r>
          </w:p>
        </w:tc>
      </w:tr>
    </w:tbl>
    <w:p w14:paraId="0A192848" w14:textId="77777777" w:rsidR="00412809" w:rsidRDefault="00412809" w:rsidP="00931942">
      <w:pPr>
        <w:tabs>
          <w:tab w:val="left" w:pos="10620"/>
          <w:tab w:val="left" w:pos="10800"/>
          <w:tab w:val="left" w:pos="11790"/>
        </w:tabs>
        <w:spacing w:before="100" w:beforeAutospacing="1" w:after="100" w:afterAutospacing="1" w:line="480" w:lineRule="auto"/>
        <w:contextualSpacing/>
      </w:pPr>
    </w:p>
    <w:p w14:paraId="52AA7F34" w14:textId="77777777" w:rsidR="00F2638F" w:rsidRPr="00032EC6" w:rsidRDefault="00F2638F" w:rsidP="00931942">
      <w:pPr>
        <w:tabs>
          <w:tab w:val="left" w:pos="10620"/>
          <w:tab w:val="left" w:pos="10800"/>
          <w:tab w:val="left" w:pos="11790"/>
        </w:tabs>
        <w:spacing w:before="100" w:beforeAutospacing="1" w:after="100" w:afterAutospacing="1" w:line="480" w:lineRule="auto"/>
        <w:contextualSpacing/>
      </w:pPr>
    </w:p>
    <w:p w14:paraId="47405A23" w14:textId="6B704336" w:rsidR="00AD582A" w:rsidRPr="00032EC6" w:rsidRDefault="00AD582A" w:rsidP="00931942">
      <w:pPr>
        <w:spacing w:line="480" w:lineRule="auto"/>
        <w:contextualSpacing/>
      </w:pPr>
      <w:r w:rsidRPr="00032EC6">
        <w:br w:type="page"/>
      </w:r>
    </w:p>
    <w:p w14:paraId="6DC40EA1" w14:textId="4C4E1505" w:rsidR="00227115" w:rsidRPr="00032EC6" w:rsidRDefault="006A7DC6" w:rsidP="00307455">
      <w:pPr>
        <w:widowControl w:val="0"/>
        <w:autoSpaceDE w:val="0"/>
        <w:autoSpaceDN w:val="0"/>
        <w:adjustRightInd w:val="0"/>
        <w:spacing w:line="480" w:lineRule="auto"/>
        <w:contextualSpacing/>
      </w:pPr>
      <w:r w:rsidRPr="00032EC6">
        <w:lastRenderedPageBreak/>
        <w:t>Figure Legends</w:t>
      </w:r>
    </w:p>
    <w:p w14:paraId="0132386E" w14:textId="0537D3A7" w:rsidR="006A7DC6" w:rsidRPr="00032EC6" w:rsidRDefault="006A7DC6" w:rsidP="00931942">
      <w:pPr>
        <w:spacing w:line="480" w:lineRule="auto"/>
        <w:contextualSpacing/>
      </w:pPr>
      <w:r w:rsidRPr="00280233">
        <w:rPr>
          <w:b/>
        </w:rPr>
        <w:t>Fi</w:t>
      </w:r>
      <w:r w:rsidR="00BA404E" w:rsidRPr="00280233">
        <w:rPr>
          <w:b/>
        </w:rPr>
        <w:t>g.</w:t>
      </w:r>
      <w:r w:rsidRPr="00280233">
        <w:rPr>
          <w:b/>
        </w:rPr>
        <w:t xml:space="preserve"> 1</w:t>
      </w:r>
      <w:r w:rsidRPr="00032EC6">
        <w:t xml:space="preserve"> </w:t>
      </w:r>
      <w:r w:rsidRPr="00032EC6">
        <w:rPr>
          <w:i/>
        </w:rPr>
        <w:t xml:space="preserve">Phymata </w:t>
      </w:r>
      <w:proofErr w:type="gramStart"/>
      <w:r w:rsidRPr="00032EC6">
        <w:rPr>
          <w:i/>
        </w:rPr>
        <w:t>americana</w:t>
      </w:r>
      <w:proofErr w:type="gramEnd"/>
      <w:r w:rsidRPr="00032EC6">
        <w:t xml:space="preserve"> on </w:t>
      </w:r>
      <w:r w:rsidRPr="00032EC6">
        <w:rPr>
          <w:i/>
        </w:rPr>
        <w:t>Helianthus petiolaris</w:t>
      </w:r>
      <w:r w:rsidRPr="00032EC6">
        <w:t xml:space="preserve"> </w:t>
      </w:r>
      <w:r w:rsidR="005E1935">
        <w:t>inflorescence</w:t>
      </w:r>
      <w:r w:rsidR="00A60D49">
        <w:t>.</w:t>
      </w:r>
    </w:p>
    <w:p w14:paraId="61031099" w14:textId="77777777" w:rsidR="00F42063" w:rsidRPr="00032EC6" w:rsidRDefault="00F42063" w:rsidP="00931942">
      <w:pPr>
        <w:spacing w:line="480" w:lineRule="auto"/>
        <w:contextualSpacing/>
      </w:pPr>
    </w:p>
    <w:p w14:paraId="2B740BCC" w14:textId="45550FF0" w:rsidR="007F3A12" w:rsidRPr="00524859" w:rsidRDefault="00F42063" w:rsidP="00931942">
      <w:pPr>
        <w:spacing w:before="100" w:beforeAutospacing="1" w:after="100" w:afterAutospacing="1" w:line="480" w:lineRule="auto"/>
        <w:contextualSpacing/>
      </w:pPr>
      <w:r w:rsidRPr="00280233">
        <w:rPr>
          <w:b/>
        </w:rPr>
        <w:t>Fig</w:t>
      </w:r>
      <w:r w:rsidR="00BA404E" w:rsidRPr="00280233">
        <w:rPr>
          <w:b/>
        </w:rPr>
        <w:t>.</w:t>
      </w:r>
      <w:r w:rsidRPr="00280233">
        <w:rPr>
          <w:b/>
        </w:rPr>
        <w:t xml:space="preserve"> </w:t>
      </w:r>
      <w:r w:rsidR="00E42B06">
        <w:rPr>
          <w:b/>
        </w:rPr>
        <w:t>2</w:t>
      </w:r>
      <w:r w:rsidRPr="00032EC6">
        <w:t xml:space="preserve"> </w:t>
      </w:r>
      <w:r w:rsidR="005E1935">
        <w:t xml:space="preserve">Ambush bug presence had no effect on </w:t>
      </w:r>
      <w:r w:rsidR="00733EEA">
        <w:t xml:space="preserve">a) </w:t>
      </w:r>
      <w:r w:rsidR="005E1935">
        <w:t xml:space="preserve">the total number of </w:t>
      </w:r>
      <w:r w:rsidR="007F3A12" w:rsidRPr="007F3A12">
        <w:rPr>
          <w:i/>
        </w:rPr>
        <w:t xml:space="preserve">Melissodes </w:t>
      </w:r>
      <w:r w:rsidR="003A1A07">
        <w:t>visits per flower,</w:t>
      </w:r>
      <w:r w:rsidR="005E1935">
        <w:t xml:space="preserve"> </w:t>
      </w:r>
      <w:r w:rsidR="00524859">
        <w:t>b) the number of landing visits per flower, or c</w:t>
      </w:r>
      <w:proofErr w:type="gramStart"/>
      <w:r w:rsidR="00524859">
        <w:t>)  the</w:t>
      </w:r>
      <w:proofErr w:type="gramEnd"/>
      <w:r w:rsidR="00524859">
        <w:t xml:space="preserve"> proportion of visiting bees that landed on flowers, </w:t>
      </w:r>
      <w:r w:rsidR="005E1935">
        <w:t xml:space="preserve">although there </w:t>
      </w:r>
      <w:r w:rsidR="00524859">
        <w:t>w</w:t>
      </w:r>
      <w:r w:rsidR="00AE6F75">
        <w:t>ere</w:t>
      </w:r>
      <w:r w:rsidR="00524859">
        <w:t xml:space="preserve"> sex-specific visitation behaviors</w:t>
      </w:r>
      <w:r w:rsidR="003A1A07">
        <w:t>, with male bees visiting flowers mo</w:t>
      </w:r>
      <w:r w:rsidR="00524859">
        <w:t xml:space="preserve">re frequently than female bees which landed a higher proportion </w:t>
      </w:r>
      <w:r w:rsidR="00AE6F75">
        <w:t>of visits than males.</w:t>
      </w:r>
    </w:p>
    <w:p w14:paraId="73BBDA04" w14:textId="77777777" w:rsidR="003A1A07" w:rsidRPr="00032EC6" w:rsidRDefault="003A1A07" w:rsidP="00931942">
      <w:pPr>
        <w:spacing w:before="100" w:beforeAutospacing="1" w:after="100" w:afterAutospacing="1" w:line="480" w:lineRule="auto"/>
        <w:contextualSpacing/>
      </w:pPr>
    </w:p>
    <w:p w14:paraId="5A689FBD" w14:textId="30AA5D1C" w:rsidR="00F42063" w:rsidRDefault="00F42063" w:rsidP="00931942">
      <w:pPr>
        <w:widowControl w:val="0"/>
        <w:autoSpaceDE w:val="0"/>
        <w:autoSpaceDN w:val="0"/>
        <w:adjustRightInd w:val="0"/>
        <w:spacing w:line="480" w:lineRule="auto"/>
        <w:contextualSpacing/>
      </w:pPr>
      <w:r w:rsidRPr="00280233">
        <w:rPr>
          <w:b/>
        </w:rPr>
        <w:t>Fig</w:t>
      </w:r>
      <w:r w:rsidR="00BA404E" w:rsidRPr="00280233">
        <w:rPr>
          <w:b/>
        </w:rPr>
        <w:t>.</w:t>
      </w:r>
      <w:r w:rsidR="007F3A12">
        <w:rPr>
          <w:b/>
        </w:rPr>
        <w:t xml:space="preserve"> </w:t>
      </w:r>
      <w:r w:rsidR="00524859">
        <w:rPr>
          <w:b/>
        </w:rPr>
        <w:t xml:space="preserve">3 </w:t>
      </w:r>
      <w:r w:rsidR="00AE6F75">
        <w:t>Ambu</w:t>
      </w:r>
      <w:r w:rsidR="00524859" w:rsidRPr="00524859">
        <w:t xml:space="preserve">sh bugs also had no effect on </w:t>
      </w:r>
      <w:r w:rsidR="00524859">
        <w:t>a) non-landing and b) landing visit duration</w:t>
      </w:r>
      <w:r w:rsidR="00AE6F75">
        <w:t>s</w:t>
      </w:r>
      <w:r w:rsidR="00524859">
        <w:t>, though females spent longer on flowers than males</w:t>
      </w:r>
      <w:r w:rsidR="00E73178" w:rsidRPr="00032EC6">
        <w:t xml:space="preserve">. </w:t>
      </w:r>
    </w:p>
    <w:p w14:paraId="6627C657" w14:textId="2824AB08" w:rsidR="003A1A07" w:rsidRDefault="003A1A07">
      <w:r>
        <w:br w:type="page"/>
      </w:r>
    </w:p>
    <w:p w14:paraId="4B5320FD" w14:textId="77777777" w:rsidR="003A1A07" w:rsidRDefault="003A1A07" w:rsidP="00931942">
      <w:pPr>
        <w:widowControl w:val="0"/>
        <w:autoSpaceDE w:val="0"/>
        <w:autoSpaceDN w:val="0"/>
        <w:adjustRightInd w:val="0"/>
        <w:spacing w:line="480" w:lineRule="auto"/>
        <w:contextualSpacing/>
      </w:pPr>
      <w:commentRangeStart w:id="271"/>
      <w:r>
        <w:lastRenderedPageBreak/>
        <w:t>Figure 1.</w:t>
      </w:r>
      <w:commentRangeEnd w:id="271"/>
      <w:r w:rsidR="00927254">
        <w:rPr>
          <w:rStyle w:val="CommentReference"/>
        </w:rPr>
        <w:commentReference w:id="271"/>
      </w:r>
    </w:p>
    <w:p w14:paraId="5B9B0C5E" w14:textId="31EF9DDE" w:rsidR="00307455" w:rsidRDefault="00307455" w:rsidP="00931942">
      <w:pPr>
        <w:widowControl w:val="0"/>
        <w:autoSpaceDE w:val="0"/>
        <w:autoSpaceDN w:val="0"/>
        <w:adjustRightInd w:val="0"/>
        <w:spacing w:line="480" w:lineRule="auto"/>
        <w:contextualSpacing/>
      </w:pPr>
      <w:r>
        <w:rPr>
          <w:noProof/>
        </w:rPr>
        <w:drawing>
          <wp:inline distT="0" distB="0" distL="0" distR="0" wp14:anchorId="7E6D32BF" wp14:editId="0DFB2B13">
            <wp:extent cx="2396971" cy="2263806"/>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a1.tif"/>
                    <pic:cNvPicPr/>
                  </pic:nvPicPr>
                  <pic:blipFill>
                    <a:blip r:embed="rId13">
                      <a:extLst>
                        <a:ext uri="{28A0092B-C50C-407E-A947-70E740481C1C}">
                          <a14:useLocalDpi xmlns:a14="http://schemas.microsoft.com/office/drawing/2010/main" val="0"/>
                        </a:ext>
                      </a:extLst>
                    </a:blip>
                    <a:stretch>
                      <a:fillRect/>
                    </a:stretch>
                  </pic:blipFill>
                  <pic:spPr>
                    <a:xfrm>
                      <a:off x="0" y="0"/>
                      <a:ext cx="2398130" cy="2264900"/>
                    </a:xfrm>
                    <a:prstGeom prst="rect">
                      <a:avLst/>
                    </a:prstGeom>
                  </pic:spPr>
                </pic:pic>
              </a:graphicData>
            </a:graphic>
          </wp:inline>
        </w:drawing>
      </w:r>
    </w:p>
    <w:p w14:paraId="68B29142" w14:textId="63FB1781" w:rsidR="003A1A07" w:rsidRDefault="00E42B06" w:rsidP="00931942">
      <w:pPr>
        <w:widowControl w:val="0"/>
        <w:autoSpaceDE w:val="0"/>
        <w:autoSpaceDN w:val="0"/>
        <w:adjustRightInd w:val="0"/>
        <w:spacing w:line="480" w:lineRule="auto"/>
        <w:contextualSpacing/>
      </w:pPr>
      <w:r>
        <w:t>Figure 2</w:t>
      </w:r>
      <w:r w:rsidR="003A1A07">
        <w:t>.</w:t>
      </w:r>
    </w:p>
    <w:p w14:paraId="32C19432" w14:textId="4FF3DD22" w:rsidR="00E42B06" w:rsidRDefault="00E42B06" w:rsidP="00931942">
      <w:pPr>
        <w:widowControl w:val="0"/>
        <w:autoSpaceDE w:val="0"/>
        <w:autoSpaceDN w:val="0"/>
        <w:adjustRightInd w:val="0"/>
        <w:spacing w:line="480" w:lineRule="auto"/>
        <w:contextualSpacing/>
      </w:pPr>
      <w:r>
        <w:rPr>
          <w:noProof/>
        </w:rPr>
        <w:drawing>
          <wp:inline distT="0" distB="0" distL="0" distR="0" wp14:anchorId="597749F3" wp14:editId="5ADC6380">
            <wp:extent cx="5943600" cy="1936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14:paraId="54ECF74E" w14:textId="251AAE4C" w:rsidR="007F3A12" w:rsidRDefault="003A1A07" w:rsidP="00931942">
      <w:pPr>
        <w:widowControl w:val="0"/>
        <w:autoSpaceDE w:val="0"/>
        <w:autoSpaceDN w:val="0"/>
        <w:adjustRightInd w:val="0"/>
        <w:spacing w:line="480" w:lineRule="auto"/>
        <w:contextualSpacing/>
      </w:pPr>
      <w:r>
        <w:t xml:space="preserve"> </w:t>
      </w:r>
      <w:r w:rsidR="00907CE9">
        <w:t>Figure 3</w:t>
      </w:r>
      <w:r w:rsidR="007F3A12">
        <w:t>.</w:t>
      </w:r>
    </w:p>
    <w:p w14:paraId="564C47B8" w14:textId="403F23A6" w:rsidR="00D04A55" w:rsidRDefault="00907CE9" w:rsidP="00907CE9">
      <w:pPr>
        <w:widowControl w:val="0"/>
        <w:autoSpaceDE w:val="0"/>
        <w:autoSpaceDN w:val="0"/>
        <w:adjustRightInd w:val="0"/>
        <w:spacing w:line="480" w:lineRule="auto"/>
        <w:contextualSpacing/>
      </w:pPr>
      <w:r>
        <w:rPr>
          <w:noProof/>
        </w:rPr>
        <w:drawing>
          <wp:inline distT="0" distB="0" distL="0" distR="0" wp14:anchorId="499CD687" wp14:editId="664B0CEC">
            <wp:extent cx="4306410" cy="2219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JPG"/>
                    <pic:cNvPicPr/>
                  </pic:nvPicPr>
                  <pic:blipFill>
                    <a:blip r:embed="rId15">
                      <a:extLst>
                        <a:ext uri="{28A0092B-C50C-407E-A947-70E740481C1C}">
                          <a14:useLocalDpi xmlns:a14="http://schemas.microsoft.com/office/drawing/2010/main" val="0"/>
                        </a:ext>
                      </a:extLst>
                    </a:blip>
                    <a:stretch>
                      <a:fillRect/>
                    </a:stretch>
                  </pic:blipFill>
                  <pic:spPr>
                    <a:xfrm>
                      <a:off x="0" y="0"/>
                      <a:ext cx="4306410" cy="2219321"/>
                    </a:xfrm>
                    <a:prstGeom prst="rect">
                      <a:avLst/>
                    </a:prstGeom>
                  </pic:spPr>
                </pic:pic>
              </a:graphicData>
            </a:graphic>
          </wp:inline>
        </w:drawing>
      </w:r>
      <w:r w:rsidR="00D04A55">
        <w:br w:type="page"/>
      </w:r>
    </w:p>
    <w:p w14:paraId="19CD7791" w14:textId="6A3A3691" w:rsidR="00D04A55" w:rsidRDefault="00D04A55" w:rsidP="00D04A55">
      <w:pPr>
        <w:spacing w:line="480" w:lineRule="auto"/>
        <w:contextualSpacing/>
        <w:jc w:val="center"/>
      </w:pPr>
      <w:r w:rsidRPr="00032EC6">
        <w:lastRenderedPageBreak/>
        <w:t>References</w:t>
      </w:r>
    </w:p>
    <w:p w14:paraId="3F3F99D1" w14:textId="77777777" w:rsidR="00A0211C" w:rsidRDefault="00A0211C" w:rsidP="00931942">
      <w:pPr>
        <w:widowControl w:val="0"/>
        <w:autoSpaceDE w:val="0"/>
        <w:autoSpaceDN w:val="0"/>
        <w:adjustRightInd w:val="0"/>
        <w:spacing w:line="480" w:lineRule="auto"/>
        <w:contextualSpacing/>
      </w:pPr>
    </w:p>
    <w:p w14:paraId="5461F1FC" w14:textId="77777777" w:rsidR="00350798" w:rsidRDefault="00A0211C" w:rsidP="00350798">
      <w:pPr>
        <w:ind w:left="720" w:hanging="720"/>
        <w:rPr>
          <w:noProof/>
        </w:rPr>
      </w:pPr>
      <w:r>
        <w:fldChar w:fldCharType="begin"/>
      </w:r>
      <w:r w:rsidRPr="00614C47">
        <w:instrText xml:space="preserve"> ADDIN EN.REFLIST </w:instrText>
      </w:r>
      <w:r>
        <w:fldChar w:fldCharType="separate"/>
      </w:r>
      <w:bookmarkStart w:id="272" w:name="_ENREF_1"/>
      <w:r w:rsidR="00350798">
        <w:rPr>
          <w:noProof/>
        </w:rPr>
        <w:t>Aizen, M. A., L. A. Garibaldi, S. A. Cunningham, and A. M. Klein. 2009. How much does agriculture depend on pollinators? Lessons from long-term trends in crop production. Annals Of Botany.</w:t>
      </w:r>
      <w:bookmarkEnd w:id="272"/>
    </w:p>
    <w:p w14:paraId="4F412DE8" w14:textId="77777777" w:rsidR="00350798" w:rsidRDefault="00350798" w:rsidP="00350798">
      <w:pPr>
        <w:ind w:left="720" w:hanging="720"/>
        <w:rPr>
          <w:noProof/>
        </w:rPr>
      </w:pPr>
      <w:bookmarkStart w:id="273" w:name="_ENREF_2"/>
      <w:r>
        <w:rPr>
          <w:noProof/>
        </w:rPr>
        <w:t xml:space="preserve">Balduf, W. V. 1943. Third annotated list of Phymata prey records (Phymatidae, Hemiptera). Ohio Jour Sci </w:t>
      </w:r>
      <w:r w:rsidRPr="00350798">
        <w:rPr>
          <w:b/>
          <w:noProof/>
        </w:rPr>
        <w:t>43</w:t>
      </w:r>
      <w:r>
        <w:rPr>
          <w:noProof/>
        </w:rPr>
        <w:t>:74-78.</w:t>
      </w:r>
      <w:bookmarkEnd w:id="273"/>
    </w:p>
    <w:p w14:paraId="76BBC300" w14:textId="77777777" w:rsidR="00350798" w:rsidRDefault="00350798" w:rsidP="00350798">
      <w:pPr>
        <w:ind w:left="720" w:hanging="720"/>
        <w:rPr>
          <w:noProof/>
        </w:rPr>
      </w:pPr>
      <w:bookmarkStart w:id="274" w:name="_ENREF_3"/>
      <w:r>
        <w:rPr>
          <w:noProof/>
        </w:rPr>
        <w:t xml:space="preserve">Burns, J. G. 2005. Impulsive bees forage better: the advantage of quick, sometimes inaccurate foraging decisions. Animal Behaviour </w:t>
      </w:r>
      <w:r w:rsidRPr="00350798">
        <w:rPr>
          <w:b/>
          <w:noProof/>
        </w:rPr>
        <w:t>70</w:t>
      </w:r>
      <w:r>
        <w:rPr>
          <w:noProof/>
        </w:rPr>
        <w:t>:e1-e5.</w:t>
      </w:r>
      <w:bookmarkEnd w:id="274"/>
    </w:p>
    <w:p w14:paraId="1DA95B2C" w14:textId="77777777" w:rsidR="00350798" w:rsidRDefault="00350798" w:rsidP="00350798">
      <w:pPr>
        <w:ind w:left="720" w:hanging="720"/>
        <w:rPr>
          <w:noProof/>
        </w:rPr>
      </w:pPr>
      <w:bookmarkStart w:id="275" w:name="_ENREF_4"/>
      <w:r>
        <w:rPr>
          <w:noProof/>
        </w:rPr>
        <w:t xml:space="preserve">Cane, J. H. 2017. Specialist bees collect Asteraceae pollen by distinctive abdominal drumming (Osmia) or tapping (Melissodes, Svastra). Arthropod-Plant Interactions </w:t>
      </w:r>
      <w:r w:rsidRPr="00350798">
        <w:rPr>
          <w:b/>
          <w:noProof/>
        </w:rPr>
        <w:t>11</w:t>
      </w:r>
      <w:r>
        <w:rPr>
          <w:noProof/>
        </w:rPr>
        <w:t>:257-261.</w:t>
      </w:r>
      <w:bookmarkEnd w:id="275"/>
    </w:p>
    <w:p w14:paraId="1AA4B179" w14:textId="77777777" w:rsidR="00350798" w:rsidRDefault="00350798" w:rsidP="00350798">
      <w:pPr>
        <w:ind w:left="720" w:hanging="720"/>
        <w:rPr>
          <w:noProof/>
        </w:rPr>
      </w:pPr>
      <w:bookmarkStart w:id="276" w:name="_ENREF_5"/>
      <w:r>
        <w:rPr>
          <w:noProof/>
        </w:rPr>
        <w:t xml:space="preserve">Davila, Y. C., E. Elle, J. C. Vamosi, L. Hermanutz, J. T. Kerr, C. J. Lortie, A. R. Westwood, T. S. Woodcock, and A. C. Worley. 2012. Ecosystem services of pollinator diversity: a review of the relationship with pollen limitation of plant reproduction. Botany-Botanique </w:t>
      </w:r>
      <w:r w:rsidRPr="00350798">
        <w:rPr>
          <w:b/>
          <w:noProof/>
        </w:rPr>
        <w:t>90</w:t>
      </w:r>
      <w:r>
        <w:rPr>
          <w:noProof/>
        </w:rPr>
        <w:t>:535-543.</w:t>
      </w:r>
      <w:bookmarkEnd w:id="276"/>
    </w:p>
    <w:p w14:paraId="5832DBAA" w14:textId="77777777" w:rsidR="00350798" w:rsidRDefault="00350798" w:rsidP="00350798">
      <w:pPr>
        <w:ind w:left="720" w:hanging="720"/>
        <w:rPr>
          <w:noProof/>
        </w:rPr>
      </w:pPr>
      <w:bookmarkStart w:id="277" w:name="_ENREF_6"/>
      <w:r>
        <w:rPr>
          <w:noProof/>
        </w:rPr>
        <w:t xml:space="preserve">Dawson, E. H. and L. Chittka. 2014. Bumblebees (Bombus terrestris) use social information as an indicator of safety in dangerous environments. Proceedings Of The Royal Society B-Biological Sciences </w:t>
      </w:r>
      <w:r w:rsidRPr="00350798">
        <w:rPr>
          <w:b/>
          <w:noProof/>
        </w:rPr>
        <w:t>281</w:t>
      </w:r>
      <w:r>
        <w:rPr>
          <w:noProof/>
        </w:rPr>
        <w:t>.</w:t>
      </w:r>
      <w:bookmarkEnd w:id="277"/>
    </w:p>
    <w:p w14:paraId="58919E2B" w14:textId="77777777" w:rsidR="00350798" w:rsidRDefault="00350798" w:rsidP="00350798">
      <w:pPr>
        <w:ind w:left="720" w:hanging="720"/>
        <w:rPr>
          <w:noProof/>
        </w:rPr>
      </w:pPr>
      <w:bookmarkStart w:id="278" w:name="_ENREF_7"/>
      <w:r>
        <w:rPr>
          <w:noProof/>
        </w:rPr>
        <w:t xml:space="preserve">Dukas, R. 2001. Effects of perceived danger on flower choice by bees. Ecology Letters </w:t>
      </w:r>
      <w:r w:rsidRPr="00350798">
        <w:rPr>
          <w:b/>
          <w:noProof/>
        </w:rPr>
        <w:t>4</w:t>
      </w:r>
      <w:r>
        <w:rPr>
          <w:noProof/>
        </w:rPr>
        <w:t>:327-333.</w:t>
      </w:r>
      <w:bookmarkEnd w:id="278"/>
    </w:p>
    <w:p w14:paraId="2BE9E496" w14:textId="77777777" w:rsidR="00350798" w:rsidRDefault="00350798" w:rsidP="00350798">
      <w:pPr>
        <w:ind w:left="720" w:hanging="720"/>
        <w:rPr>
          <w:noProof/>
        </w:rPr>
      </w:pPr>
      <w:bookmarkStart w:id="279" w:name="_ENREF_8"/>
      <w:r>
        <w:rPr>
          <w:noProof/>
        </w:rPr>
        <w:t xml:space="preserve">Elliott, N. B. and L. M. Elliott. 1994. RECOGNITION AND AVOIDANCE OF THE PREDATOR PHYMATA-AMERICANA MELIN ON SOLIDAGO-ODORA AIT BY LATE-SEASON FLORAL VISITORS. American Midland Naturalist </w:t>
      </w:r>
      <w:r w:rsidRPr="00350798">
        <w:rPr>
          <w:b/>
          <w:noProof/>
        </w:rPr>
        <w:t>131</w:t>
      </w:r>
      <w:r>
        <w:rPr>
          <w:noProof/>
        </w:rPr>
        <w:t>:378-380.</w:t>
      </w:r>
      <w:bookmarkEnd w:id="279"/>
    </w:p>
    <w:p w14:paraId="14D14FE2" w14:textId="77777777" w:rsidR="00350798" w:rsidRDefault="00350798" w:rsidP="00350798">
      <w:pPr>
        <w:ind w:left="720" w:hanging="720"/>
        <w:rPr>
          <w:noProof/>
        </w:rPr>
      </w:pPr>
      <w:bookmarkStart w:id="280" w:name="_ENREF_9"/>
      <w:r>
        <w:rPr>
          <w:noProof/>
        </w:rPr>
        <w:t xml:space="preserve">Greco, C. E. and P. G. Kevan. 1994. CONTRASTING PATCH CHOOSING BY ANTHOPHILOUS AMBUSH PREDATORS - VEGETATION AND FLORAL CUES FOR DECISIONS BY A CRAB SPIDER (MISUMENA-VATIA) AND MALES AND FEMALES OF AN AMBUSH BUG (PHYMATA-AMERICANA). Canadian Journal of Zoology-Revue Canadienne De Zoologie </w:t>
      </w:r>
      <w:r w:rsidRPr="00350798">
        <w:rPr>
          <w:b/>
          <w:noProof/>
        </w:rPr>
        <w:t>72</w:t>
      </w:r>
      <w:r>
        <w:rPr>
          <w:noProof/>
        </w:rPr>
        <w:t>:1583-1588.</w:t>
      </w:r>
      <w:bookmarkEnd w:id="280"/>
    </w:p>
    <w:p w14:paraId="0B661424" w14:textId="77777777" w:rsidR="00350798" w:rsidRDefault="00350798" w:rsidP="00350798">
      <w:pPr>
        <w:ind w:left="720" w:hanging="720"/>
        <w:rPr>
          <w:noProof/>
        </w:rPr>
      </w:pPr>
      <w:bookmarkStart w:id="281" w:name="_ENREF_10"/>
      <w:r>
        <w:rPr>
          <w:noProof/>
        </w:rPr>
        <w:t xml:space="preserve">Heiling, A. M., K. Cheng, and M. E. Herberstein. 2004. Exploitation of floral signals by crab spiders (Thomisus spectabilis, Thomisidae). Behavioral Ecology </w:t>
      </w:r>
      <w:r w:rsidRPr="00350798">
        <w:rPr>
          <w:b/>
          <w:noProof/>
        </w:rPr>
        <w:t>15</w:t>
      </w:r>
      <w:r>
        <w:rPr>
          <w:noProof/>
        </w:rPr>
        <w:t>:321-326.</w:t>
      </w:r>
      <w:bookmarkEnd w:id="281"/>
    </w:p>
    <w:p w14:paraId="5E9E4931" w14:textId="77777777" w:rsidR="00350798" w:rsidRDefault="00350798" w:rsidP="00350798">
      <w:pPr>
        <w:ind w:left="720" w:hanging="720"/>
        <w:rPr>
          <w:noProof/>
        </w:rPr>
      </w:pPr>
      <w:bookmarkStart w:id="282" w:name="_ENREF_11"/>
      <w:r>
        <w:rPr>
          <w:noProof/>
        </w:rPr>
        <w:t xml:space="preserve">Heiser, C. B. 1947. HYBRIDIZATION BETWEEN THE SUNFLOWER SPECIES HELIANTHUS-ANNUUS AND H-PETIOLARIS. Evolution </w:t>
      </w:r>
      <w:r w:rsidRPr="00350798">
        <w:rPr>
          <w:b/>
          <w:noProof/>
        </w:rPr>
        <w:t>1</w:t>
      </w:r>
      <w:r>
        <w:rPr>
          <w:noProof/>
        </w:rPr>
        <w:t>:249-262.</w:t>
      </w:r>
      <w:bookmarkEnd w:id="282"/>
    </w:p>
    <w:p w14:paraId="65428FC6" w14:textId="77777777" w:rsidR="00350798" w:rsidRDefault="00350798" w:rsidP="00350798">
      <w:pPr>
        <w:ind w:left="720" w:hanging="720"/>
        <w:rPr>
          <w:noProof/>
        </w:rPr>
      </w:pPr>
      <w:bookmarkStart w:id="283" w:name="_ENREF_12"/>
      <w:r>
        <w:rPr>
          <w:noProof/>
        </w:rPr>
        <w:t xml:space="preserve">Higginson, A. D., G. D. Ruxton, and J. Skelhorn. 2010. The impact of flower-dwelling predators on host plant reproductive success. Oecologia </w:t>
      </w:r>
      <w:r w:rsidRPr="00350798">
        <w:rPr>
          <w:b/>
          <w:noProof/>
        </w:rPr>
        <w:t>164</w:t>
      </w:r>
      <w:r>
        <w:rPr>
          <w:noProof/>
        </w:rPr>
        <w:t>:411-421.</w:t>
      </w:r>
      <w:bookmarkEnd w:id="283"/>
    </w:p>
    <w:p w14:paraId="10A87B93" w14:textId="77777777" w:rsidR="00350798" w:rsidRDefault="00350798" w:rsidP="00350798">
      <w:pPr>
        <w:ind w:left="720" w:hanging="720"/>
        <w:rPr>
          <w:noProof/>
        </w:rPr>
      </w:pPr>
      <w:bookmarkStart w:id="284" w:name="_ENREF_13"/>
      <w:r>
        <w:rPr>
          <w:noProof/>
        </w:rPr>
        <w:t xml:space="preserve">Hurd, P. D., W. E. Laberge, and E. G. Linsley. 1980. Prinicipal sunflower bees of North America with emphasis on the southwestern United States (Hymenoptera: Apoidea). Smithsonian Contributions to Zoology </w:t>
      </w:r>
      <w:r w:rsidRPr="00350798">
        <w:rPr>
          <w:b/>
          <w:noProof/>
        </w:rPr>
        <w:t>310</w:t>
      </w:r>
      <w:r>
        <w:rPr>
          <w:noProof/>
        </w:rPr>
        <w:t>:1-158.</w:t>
      </w:r>
      <w:bookmarkEnd w:id="284"/>
    </w:p>
    <w:p w14:paraId="5AB36C15" w14:textId="77777777" w:rsidR="00350798" w:rsidRDefault="00350798" w:rsidP="00350798">
      <w:pPr>
        <w:ind w:left="720" w:hanging="720"/>
        <w:rPr>
          <w:noProof/>
        </w:rPr>
      </w:pPr>
      <w:bookmarkStart w:id="285" w:name="_ENREF_14"/>
      <w:r>
        <w:rPr>
          <w:noProof/>
        </w:rPr>
        <w:t xml:space="preserve">Ings, T. C. and L. Chittka. 2008. Speed-Accuracy Tradeoffs and False Alarms in Bee Responses to Cryptic Predators. Current Biology </w:t>
      </w:r>
      <w:r w:rsidRPr="00350798">
        <w:rPr>
          <w:b/>
          <w:noProof/>
        </w:rPr>
        <w:t>18</w:t>
      </w:r>
      <w:r>
        <w:rPr>
          <w:noProof/>
        </w:rPr>
        <w:t>:1520-1524.</w:t>
      </w:r>
      <w:bookmarkEnd w:id="285"/>
    </w:p>
    <w:p w14:paraId="5D1C6B08" w14:textId="77777777" w:rsidR="00350798" w:rsidRDefault="00350798" w:rsidP="00350798">
      <w:pPr>
        <w:ind w:left="720" w:hanging="720"/>
        <w:rPr>
          <w:noProof/>
        </w:rPr>
      </w:pPr>
      <w:bookmarkStart w:id="286" w:name="_ENREF_15"/>
      <w:r>
        <w:rPr>
          <w:noProof/>
        </w:rPr>
        <w:t xml:space="preserve">Ings, T. C. and L. Chittka. 2009. Predator crypsis enhances behaviourally mediated indirect effects on plants by altering bumblebee foraging preferences. Proceedings of the Royal Society B: Biological Sciences </w:t>
      </w:r>
      <w:r w:rsidRPr="00350798">
        <w:rPr>
          <w:b/>
          <w:noProof/>
        </w:rPr>
        <w:t>276</w:t>
      </w:r>
      <w:r>
        <w:rPr>
          <w:noProof/>
        </w:rPr>
        <w:t>:2031-2036.</w:t>
      </w:r>
      <w:bookmarkEnd w:id="286"/>
    </w:p>
    <w:p w14:paraId="70CC747A" w14:textId="77777777" w:rsidR="00350798" w:rsidRDefault="00350798" w:rsidP="00350798">
      <w:pPr>
        <w:ind w:left="720" w:hanging="720"/>
        <w:rPr>
          <w:noProof/>
        </w:rPr>
      </w:pPr>
      <w:bookmarkStart w:id="287" w:name="_ENREF_16"/>
      <w:r>
        <w:rPr>
          <w:noProof/>
        </w:rPr>
        <w:t xml:space="preserve">Ings, T. C., M. Y. Wang, and L. Chittka. 2012. Colour-independent shape recognition of cryptic predators by bumblebees. Behavioral Ecology and Sociobiology </w:t>
      </w:r>
      <w:r w:rsidRPr="00350798">
        <w:rPr>
          <w:b/>
          <w:noProof/>
        </w:rPr>
        <w:t>66</w:t>
      </w:r>
      <w:r>
        <w:rPr>
          <w:noProof/>
        </w:rPr>
        <w:t>:487-496.</w:t>
      </w:r>
      <w:bookmarkEnd w:id="287"/>
    </w:p>
    <w:p w14:paraId="47D440F6" w14:textId="77777777" w:rsidR="00350798" w:rsidRDefault="00350798" w:rsidP="00350798">
      <w:pPr>
        <w:ind w:left="720" w:hanging="720"/>
        <w:rPr>
          <w:noProof/>
        </w:rPr>
      </w:pPr>
      <w:bookmarkStart w:id="288" w:name="_ENREF_17"/>
      <w:r>
        <w:rPr>
          <w:noProof/>
        </w:rPr>
        <w:lastRenderedPageBreak/>
        <w:t xml:space="preserve">Jones, E. I. 2010. Optimal foraging when predation risk increases with patch resources: an analysis of pollinators and ambush predators. Oikos </w:t>
      </w:r>
      <w:r w:rsidRPr="00350798">
        <w:rPr>
          <w:b/>
          <w:noProof/>
        </w:rPr>
        <w:t>119</w:t>
      </w:r>
      <w:r>
        <w:rPr>
          <w:noProof/>
        </w:rPr>
        <w:t>:835-840.</w:t>
      </w:r>
      <w:bookmarkEnd w:id="288"/>
    </w:p>
    <w:p w14:paraId="3396BC0F" w14:textId="77777777" w:rsidR="00350798" w:rsidRDefault="00350798" w:rsidP="00350798">
      <w:pPr>
        <w:ind w:left="720" w:hanging="720"/>
        <w:rPr>
          <w:noProof/>
        </w:rPr>
      </w:pPr>
      <w:bookmarkStart w:id="289" w:name="_ENREF_18"/>
      <w:r>
        <w:rPr>
          <w:noProof/>
        </w:rPr>
        <w:t xml:space="preserve">Jones, E. I. and A. Dornhaus. 2011. Predation risk makes bees reject rewarding flowers and reduce foraging activity. Behavioral Ecology and Sociobiology </w:t>
      </w:r>
      <w:r w:rsidRPr="00350798">
        <w:rPr>
          <w:b/>
          <w:noProof/>
        </w:rPr>
        <w:t>65</w:t>
      </w:r>
      <w:r>
        <w:rPr>
          <w:noProof/>
        </w:rPr>
        <w:t>:1505-1511.</w:t>
      </w:r>
      <w:bookmarkEnd w:id="289"/>
    </w:p>
    <w:p w14:paraId="23DC6EFE" w14:textId="77777777" w:rsidR="00350798" w:rsidRDefault="00350798" w:rsidP="00350798">
      <w:pPr>
        <w:ind w:left="720" w:hanging="720"/>
        <w:rPr>
          <w:noProof/>
        </w:rPr>
      </w:pPr>
      <w:bookmarkStart w:id="290" w:name="_ENREF_19"/>
      <w:r>
        <w:rPr>
          <w:noProof/>
        </w:rPr>
        <w:t xml:space="preserve">Kacelnik, A. and C. El Mouden. 2013. Triumphs and trials of the risk paradigm. Animal Behaviour </w:t>
      </w:r>
      <w:r w:rsidRPr="00350798">
        <w:rPr>
          <w:b/>
          <w:noProof/>
        </w:rPr>
        <w:t>86</w:t>
      </w:r>
      <w:r>
        <w:rPr>
          <w:noProof/>
        </w:rPr>
        <w:t>:1117-1129.</w:t>
      </w:r>
      <w:bookmarkEnd w:id="290"/>
    </w:p>
    <w:p w14:paraId="01585870" w14:textId="77777777" w:rsidR="00350798" w:rsidRDefault="00350798" w:rsidP="00350798">
      <w:pPr>
        <w:ind w:left="720" w:hanging="720"/>
        <w:rPr>
          <w:noProof/>
        </w:rPr>
      </w:pPr>
      <w:bookmarkStart w:id="291" w:name="_ENREF_20"/>
      <w:r>
        <w:rPr>
          <w:noProof/>
        </w:rPr>
        <w:t xml:space="preserve">Leibold, M. A. 1996. A graphical model of keystone predators in food webs: Trophic regulation of abundance, incidence, and diversity patterns in communities. American Naturalist </w:t>
      </w:r>
      <w:r w:rsidRPr="00350798">
        <w:rPr>
          <w:b/>
          <w:noProof/>
        </w:rPr>
        <w:t>147</w:t>
      </w:r>
      <w:r>
        <w:rPr>
          <w:noProof/>
        </w:rPr>
        <w:t>:784-812.</w:t>
      </w:r>
      <w:bookmarkEnd w:id="291"/>
    </w:p>
    <w:p w14:paraId="59F47249" w14:textId="77777777" w:rsidR="00350798" w:rsidRDefault="00350798" w:rsidP="00350798">
      <w:pPr>
        <w:ind w:left="720" w:hanging="720"/>
        <w:rPr>
          <w:noProof/>
        </w:rPr>
      </w:pPr>
      <w:bookmarkStart w:id="292" w:name="_ENREF_21"/>
      <w:r>
        <w:rPr>
          <w:noProof/>
        </w:rPr>
        <w:t xml:space="preserve">Llandres, A. L., E. De Mas, and M. A. Rodriguez-Girones. 2012. Response of pollinators to the tradeoff between resource acquisition and predator avoidance. Oikos </w:t>
      </w:r>
      <w:r w:rsidRPr="00350798">
        <w:rPr>
          <w:b/>
          <w:noProof/>
        </w:rPr>
        <w:t>121</w:t>
      </w:r>
      <w:r>
        <w:rPr>
          <w:noProof/>
        </w:rPr>
        <w:t>:687-696.</w:t>
      </w:r>
      <w:bookmarkEnd w:id="292"/>
    </w:p>
    <w:p w14:paraId="77F6814F" w14:textId="77777777" w:rsidR="00350798" w:rsidRDefault="00350798" w:rsidP="00350798">
      <w:pPr>
        <w:ind w:left="720" w:hanging="720"/>
        <w:rPr>
          <w:noProof/>
        </w:rPr>
      </w:pPr>
      <w:bookmarkStart w:id="293" w:name="_ENREF_22"/>
      <w:r>
        <w:rPr>
          <w:noProof/>
        </w:rPr>
        <w:t xml:space="preserve">Mason, L. G. 1977. PREY PREFERENCES AND ECOLOGICAL SEXUAL DIMORPHISM IN PHYMATA-AMERICANA-MELIN. American Midland Naturalist </w:t>
      </w:r>
      <w:r w:rsidRPr="00350798">
        <w:rPr>
          <w:b/>
          <w:noProof/>
        </w:rPr>
        <w:t>97</w:t>
      </w:r>
      <w:r>
        <w:rPr>
          <w:noProof/>
        </w:rPr>
        <w:t>:293-299.</w:t>
      </w:r>
      <w:bookmarkEnd w:id="293"/>
    </w:p>
    <w:p w14:paraId="10FDA871" w14:textId="77777777" w:rsidR="00350798" w:rsidRDefault="00350798" w:rsidP="00350798">
      <w:pPr>
        <w:ind w:left="720" w:hanging="720"/>
        <w:rPr>
          <w:noProof/>
        </w:rPr>
      </w:pPr>
      <w:bookmarkStart w:id="294" w:name="_ENREF_23"/>
      <w:r>
        <w:rPr>
          <w:noProof/>
        </w:rPr>
        <w:t xml:space="preserve">Menge, B. A. 1995. INDIRECT EFFECTS IN MARINE ROCKY INTERTIDAL INTERACTION WEBS - PATTERNS AND IMPORTANCE. Ecological Monographs </w:t>
      </w:r>
      <w:r w:rsidRPr="00350798">
        <w:rPr>
          <w:b/>
          <w:noProof/>
        </w:rPr>
        <w:t>65</w:t>
      </w:r>
      <w:r>
        <w:rPr>
          <w:noProof/>
        </w:rPr>
        <w:t>:21-74.</w:t>
      </w:r>
      <w:bookmarkEnd w:id="294"/>
    </w:p>
    <w:p w14:paraId="56CCFA27" w14:textId="77777777" w:rsidR="00350798" w:rsidRDefault="00350798" w:rsidP="00350798">
      <w:pPr>
        <w:ind w:left="720" w:hanging="720"/>
        <w:rPr>
          <w:noProof/>
        </w:rPr>
      </w:pPr>
      <w:bookmarkStart w:id="295" w:name="_ENREF_24"/>
      <w:r>
        <w:rPr>
          <w:noProof/>
        </w:rPr>
        <w:t xml:space="preserve">Minckley, R. L., W. T. Wcislo, D. Yanega, and S. L. Buchmann. 1994. BEHAVIOR AND PHENOLOGY OF A SPECIALIST BEE (DIEUNOMIA) AND SUNFLOWER (HELIANTHUS) POLLEN AVAILABILITY. Ecology </w:t>
      </w:r>
      <w:r w:rsidRPr="00350798">
        <w:rPr>
          <w:b/>
          <w:noProof/>
        </w:rPr>
        <w:t>75</w:t>
      </w:r>
      <w:r>
        <w:rPr>
          <w:noProof/>
        </w:rPr>
        <w:t>:1406-1419.</w:t>
      </w:r>
      <w:bookmarkEnd w:id="295"/>
    </w:p>
    <w:p w14:paraId="36C79641" w14:textId="77777777" w:rsidR="00350798" w:rsidRDefault="00350798" w:rsidP="00350798">
      <w:pPr>
        <w:ind w:left="720" w:hanging="720"/>
        <w:rPr>
          <w:noProof/>
        </w:rPr>
      </w:pPr>
      <w:bookmarkStart w:id="296" w:name="_ENREF_25"/>
      <w:r>
        <w:rPr>
          <w:noProof/>
        </w:rPr>
        <w:t xml:space="preserve">Ne'eman, G., O. Shavit, L. Shaltiel, and A. Shmida. 2006. Foraging by male and female solitary bees with implications for pollination. Journal of Insect Behavior </w:t>
      </w:r>
      <w:r w:rsidRPr="00350798">
        <w:rPr>
          <w:b/>
          <w:noProof/>
        </w:rPr>
        <w:t>19</w:t>
      </w:r>
      <w:r>
        <w:rPr>
          <w:noProof/>
        </w:rPr>
        <w:t>:383-401.</w:t>
      </w:r>
      <w:bookmarkEnd w:id="296"/>
    </w:p>
    <w:p w14:paraId="12C85979" w14:textId="77777777" w:rsidR="00350798" w:rsidRDefault="00350798" w:rsidP="00350798">
      <w:pPr>
        <w:ind w:left="720" w:hanging="720"/>
        <w:rPr>
          <w:noProof/>
        </w:rPr>
      </w:pPr>
      <w:bookmarkStart w:id="297" w:name="_ENREF_26"/>
      <w:r>
        <w:rPr>
          <w:noProof/>
        </w:rPr>
        <w:t xml:space="preserve">Oliveira, R., C. R. Pereira, A. L. A. F. D. Pimentel, and C. Schlindwein. 2016. The Consequences of Predation Risk on the Male Territorial Behavior in a Solitary Bee. Ethology </w:t>
      </w:r>
      <w:r w:rsidRPr="00350798">
        <w:rPr>
          <w:b/>
          <w:noProof/>
        </w:rPr>
        <w:t>122</w:t>
      </w:r>
      <w:r>
        <w:rPr>
          <w:noProof/>
        </w:rPr>
        <w:t>:632-639.</w:t>
      </w:r>
      <w:bookmarkEnd w:id="297"/>
    </w:p>
    <w:p w14:paraId="2B85351E" w14:textId="77777777" w:rsidR="00350798" w:rsidRDefault="00350798" w:rsidP="00350798">
      <w:pPr>
        <w:ind w:left="720" w:hanging="720"/>
        <w:rPr>
          <w:noProof/>
        </w:rPr>
      </w:pPr>
      <w:bookmarkStart w:id="298" w:name="_ENREF_27"/>
      <w:r>
        <w:rPr>
          <w:noProof/>
        </w:rPr>
        <w:t xml:space="preserve">Parker, F. D., V. J. Tepedino, and G. E. Bohart. 1981. Notes on the Biology of a Common Sunflower Bee, Melissodes (Eumelissodes) agilis Cresson. Journal of the New York Entomological Society </w:t>
      </w:r>
      <w:r w:rsidRPr="00350798">
        <w:rPr>
          <w:b/>
          <w:noProof/>
        </w:rPr>
        <w:t>89</w:t>
      </w:r>
      <w:r>
        <w:rPr>
          <w:noProof/>
        </w:rPr>
        <w:t>:43-52.</w:t>
      </w:r>
      <w:bookmarkEnd w:id="298"/>
    </w:p>
    <w:p w14:paraId="4B686AB0" w14:textId="77777777" w:rsidR="00350798" w:rsidRDefault="00350798" w:rsidP="00350798">
      <w:pPr>
        <w:ind w:left="720" w:hanging="720"/>
        <w:rPr>
          <w:noProof/>
        </w:rPr>
      </w:pPr>
      <w:bookmarkStart w:id="299" w:name="_ENREF_28"/>
      <w:r>
        <w:rPr>
          <w:noProof/>
        </w:rPr>
        <w:t xml:space="preserve">Peacor, S. D. and E. E. Werner. 2001. The contribution of trait-mediated indirect effects to the net effects of a predator. Proceedings of the National Academy of Sciences of the United States of America </w:t>
      </w:r>
      <w:r w:rsidRPr="00350798">
        <w:rPr>
          <w:b/>
          <w:noProof/>
        </w:rPr>
        <w:t>98</w:t>
      </w:r>
      <w:r>
        <w:rPr>
          <w:noProof/>
        </w:rPr>
        <w:t>:3904-3908.</w:t>
      </w:r>
      <w:bookmarkEnd w:id="299"/>
    </w:p>
    <w:p w14:paraId="4DECAF58" w14:textId="77777777" w:rsidR="00350798" w:rsidRDefault="00350798" w:rsidP="00350798">
      <w:pPr>
        <w:ind w:left="720" w:hanging="720"/>
        <w:rPr>
          <w:noProof/>
        </w:rPr>
      </w:pPr>
      <w:bookmarkStart w:id="300" w:name="_ENREF_29"/>
      <w:r>
        <w:rPr>
          <w:noProof/>
        </w:rPr>
        <w:t xml:space="preserve">Peckarsky, B. L., P. A. Abrams, D. I. Bolnick, L. M. Dill, J. H. Grabowski, B. Luttbeg, J. L. Orrock, S. D. Peacor, E. L. Preisser, O. J. Schmitz, and G. C. Trussell. 2008. Revisiting the classics: Considering nonconsumptive effects in textbook examples of predator-prey interactions. Ecology </w:t>
      </w:r>
      <w:r w:rsidRPr="00350798">
        <w:rPr>
          <w:b/>
          <w:noProof/>
        </w:rPr>
        <w:t>89</w:t>
      </w:r>
      <w:r>
        <w:rPr>
          <w:noProof/>
        </w:rPr>
        <w:t>:2416-2425.</w:t>
      </w:r>
      <w:bookmarkEnd w:id="300"/>
    </w:p>
    <w:p w14:paraId="7BEBE151" w14:textId="77777777" w:rsidR="00350798" w:rsidRDefault="00350798" w:rsidP="00350798">
      <w:pPr>
        <w:ind w:left="720" w:hanging="720"/>
        <w:rPr>
          <w:noProof/>
        </w:rPr>
      </w:pPr>
      <w:bookmarkStart w:id="301" w:name="_ENREF_30"/>
      <w:r>
        <w:rPr>
          <w:noProof/>
        </w:rPr>
        <w:t xml:space="preserve">Reader, T., A. D. Higginson, C. J. Barnard, and F. S. Gilbert. 2006. The effects of predation risk from crab spiders on bee foraging behavior. Behavioral Ecology </w:t>
      </w:r>
      <w:r w:rsidRPr="00350798">
        <w:rPr>
          <w:b/>
          <w:noProof/>
        </w:rPr>
        <w:t>17</w:t>
      </w:r>
      <w:r>
        <w:rPr>
          <w:noProof/>
        </w:rPr>
        <w:t>:933-939.</w:t>
      </w:r>
      <w:bookmarkEnd w:id="301"/>
    </w:p>
    <w:p w14:paraId="0044C12B" w14:textId="77777777" w:rsidR="00350798" w:rsidRDefault="00350798" w:rsidP="00350798">
      <w:pPr>
        <w:ind w:left="720" w:hanging="720"/>
        <w:rPr>
          <w:noProof/>
        </w:rPr>
      </w:pPr>
      <w:bookmarkStart w:id="302" w:name="_ENREF_31"/>
      <w:r>
        <w:rPr>
          <w:noProof/>
        </w:rPr>
        <w:t xml:space="preserve">Rodriguez-Girones, M. A. and J. Bosch. 2012. Effects of body size and sociality on the anti-predator behaviour of foraging bees. Oikos </w:t>
      </w:r>
      <w:r w:rsidRPr="00350798">
        <w:rPr>
          <w:b/>
          <w:noProof/>
        </w:rPr>
        <w:t>121</w:t>
      </w:r>
      <w:r>
        <w:rPr>
          <w:noProof/>
        </w:rPr>
        <w:t>:1473-1482.</w:t>
      </w:r>
      <w:bookmarkEnd w:id="302"/>
    </w:p>
    <w:p w14:paraId="08A6E470" w14:textId="77777777" w:rsidR="00350798" w:rsidRDefault="00350798" w:rsidP="00350798">
      <w:pPr>
        <w:ind w:left="720" w:hanging="720"/>
        <w:rPr>
          <w:noProof/>
        </w:rPr>
      </w:pPr>
      <w:bookmarkStart w:id="303" w:name="_ENREF_32"/>
      <w:r>
        <w:rPr>
          <w:noProof/>
        </w:rPr>
        <w:t xml:space="preserve">Romero, G. Q., P. A. P. Antiqueira, and J. Koricheva. 2011. A Meta-Analysis of Predation Risk Effects on Pollinator Behaviour. Plos One </w:t>
      </w:r>
      <w:r w:rsidRPr="00350798">
        <w:rPr>
          <w:b/>
          <w:noProof/>
        </w:rPr>
        <w:t>6</w:t>
      </w:r>
      <w:r>
        <w:rPr>
          <w:noProof/>
        </w:rPr>
        <w:t>:e20689.</w:t>
      </w:r>
      <w:bookmarkEnd w:id="303"/>
    </w:p>
    <w:p w14:paraId="75908A44" w14:textId="77777777" w:rsidR="00350798" w:rsidRDefault="00350798" w:rsidP="00350798">
      <w:pPr>
        <w:ind w:left="720" w:hanging="720"/>
        <w:rPr>
          <w:noProof/>
        </w:rPr>
      </w:pPr>
      <w:bookmarkStart w:id="304" w:name="_ENREF_33"/>
      <w:r>
        <w:rPr>
          <w:noProof/>
        </w:rPr>
        <w:t xml:space="preserve">Warton, D. I. and F. K. C. Hui. 2011. The arcsine is asinine: the analysis of proportions in ecology. Ecology </w:t>
      </w:r>
      <w:r w:rsidRPr="00350798">
        <w:rPr>
          <w:b/>
          <w:noProof/>
        </w:rPr>
        <w:t>92</w:t>
      </w:r>
      <w:r>
        <w:rPr>
          <w:noProof/>
        </w:rPr>
        <w:t>:3-10.</w:t>
      </w:r>
      <w:bookmarkEnd w:id="304"/>
    </w:p>
    <w:p w14:paraId="24F0FDC0" w14:textId="77777777" w:rsidR="00350798" w:rsidRDefault="00350798" w:rsidP="00350798">
      <w:pPr>
        <w:ind w:left="720" w:hanging="720"/>
        <w:rPr>
          <w:noProof/>
        </w:rPr>
      </w:pPr>
      <w:bookmarkStart w:id="305" w:name="_ENREF_34"/>
      <w:r>
        <w:rPr>
          <w:noProof/>
        </w:rPr>
        <w:t xml:space="preserve">Wootton, J. T. 1994. The nature and consequences of indirect effects in ecological communities. Annual Review of Ecology and Systematics </w:t>
      </w:r>
      <w:r w:rsidRPr="00350798">
        <w:rPr>
          <w:b/>
          <w:noProof/>
        </w:rPr>
        <w:t>25</w:t>
      </w:r>
      <w:r>
        <w:rPr>
          <w:noProof/>
        </w:rPr>
        <w:t>:443-466.</w:t>
      </w:r>
      <w:bookmarkEnd w:id="305"/>
    </w:p>
    <w:p w14:paraId="1C0B959D" w14:textId="77777777" w:rsidR="00350798" w:rsidRDefault="00350798" w:rsidP="00350798">
      <w:pPr>
        <w:ind w:left="720" w:hanging="720"/>
        <w:rPr>
          <w:noProof/>
        </w:rPr>
      </w:pPr>
      <w:bookmarkStart w:id="306" w:name="_ENREF_35"/>
      <w:r>
        <w:rPr>
          <w:noProof/>
        </w:rPr>
        <w:t xml:space="preserve">Yong, T. H. 2003. Nectar-feeding by a predatory ambush bug (Heteroptera : Phymatidae) that hunts on flowers. Annals of the Entomological Society of America </w:t>
      </w:r>
      <w:r w:rsidRPr="00350798">
        <w:rPr>
          <w:b/>
          <w:noProof/>
        </w:rPr>
        <w:t>96</w:t>
      </w:r>
      <w:r>
        <w:rPr>
          <w:noProof/>
        </w:rPr>
        <w:t>:643-651.</w:t>
      </w:r>
      <w:bookmarkEnd w:id="306"/>
    </w:p>
    <w:p w14:paraId="28C5613E" w14:textId="537A75F2" w:rsidR="00350798" w:rsidRDefault="00350798" w:rsidP="00350798">
      <w:pPr>
        <w:rPr>
          <w:noProof/>
        </w:rPr>
      </w:pPr>
    </w:p>
    <w:p w14:paraId="684EFF68" w14:textId="1022F95F" w:rsidR="00A8541F" w:rsidRPr="00614C47" w:rsidRDefault="00A0211C" w:rsidP="00614C47">
      <w:pPr>
        <w:spacing w:line="480" w:lineRule="auto"/>
        <w:contextualSpacing/>
        <w:rPr>
          <w:rFonts w:ascii="Segoe UI" w:hAnsi="Segoe UI" w:cs="Segoe UI"/>
          <w:sz w:val="18"/>
          <w:szCs w:val="18"/>
        </w:rPr>
      </w:pPr>
      <w:r>
        <w:fldChar w:fldCharType="end"/>
      </w:r>
    </w:p>
    <w:sectPr w:rsidR="00A8541F" w:rsidRPr="00614C47" w:rsidSect="006A7DC6">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drian" w:date="2018-02-05T11:26:00Z" w:initials="ALC">
    <w:p w14:paraId="5EFC9B97" w14:textId="4A5AD090" w:rsidR="004D3B70" w:rsidRDefault="004D3B70">
      <w:pPr>
        <w:pStyle w:val="CommentText"/>
      </w:pPr>
      <w:r>
        <w:rPr>
          <w:rStyle w:val="CommentReference"/>
        </w:rPr>
        <w:annotationRef/>
      </w:r>
      <w:r>
        <w:t>&lt;250 words</w:t>
      </w:r>
    </w:p>
  </w:comment>
  <w:comment w:id="3" w:author="D" w:date="2018-02-11T15:47:00Z" w:initials="D">
    <w:p w14:paraId="794406BA" w14:textId="719786AF" w:rsidR="004D3B70" w:rsidRDefault="004D3B70">
      <w:pPr>
        <w:pStyle w:val="CommentText"/>
      </w:pPr>
      <w:r>
        <w:rPr>
          <w:rStyle w:val="CommentReference"/>
        </w:rPr>
        <w:annotationRef/>
      </w:r>
      <w:r>
        <w:t>Revise this sentence.  Maybe something like:  The foraging behavior of bees may be influenced by the presence of predators on flowers (refs) with consequences for plant reproduction and fitness (ref).</w:t>
      </w:r>
    </w:p>
  </w:comment>
  <w:comment w:id="14" w:author="D" w:date="2018-02-11T15:55:00Z" w:initials="D">
    <w:p w14:paraId="22C6A57D" w14:textId="7385E206" w:rsidR="004D3B70" w:rsidRDefault="004D3B70">
      <w:pPr>
        <w:pStyle w:val="CommentText"/>
      </w:pPr>
      <w:r>
        <w:rPr>
          <w:rStyle w:val="CommentReference"/>
        </w:rPr>
        <w:annotationRef/>
      </w:r>
      <w:r>
        <w:t>Reword?</w:t>
      </w:r>
    </w:p>
  </w:comment>
  <w:comment w:id="31" w:author="Collin Schwantes" w:date="2018-02-12T20:15:00Z" w:initials="CJS">
    <w:p w14:paraId="113BA1D6" w14:textId="3D10D4A9" w:rsidR="004D3B70" w:rsidRDefault="004D3B70">
      <w:pPr>
        <w:pStyle w:val="CommentText"/>
      </w:pPr>
      <w:r>
        <w:rPr>
          <w:rStyle w:val="CommentReference"/>
        </w:rPr>
        <w:annotationRef/>
      </w:r>
      <w:r>
        <w:t>A thought on how to condense this section: If solitary bees are risk averse and have the opportunity to learn to recognize cryptic predators, then like eusocial bees in laboratories, they should avoid known cryptic predators during the pre-landing phase of foraging.</w:t>
      </w:r>
    </w:p>
  </w:comment>
  <w:comment w:id="34" w:author="Collin Schwantes" w:date="2018-02-12T20:30:00Z" w:initials="CJS">
    <w:p w14:paraId="768025FE" w14:textId="0B89BC6C" w:rsidR="004D3B70" w:rsidRDefault="004D3B70">
      <w:pPr>
        <w:pStyle w:val="CommentText"/>
      </w:pPr>
      <w:r>
        <w:rPr>
          <w:rStyle w:val="CommentReference"/>
        </w:rPr>
        <w:annotationRef/>
      </w:r>
      <w:r>
        <w:t xml:space="preserve">Should include this and pollination dynamics idea in the next setence in the conclusion for future work </w:t>
      </w:r>
    </w:p>
  </w:comment>
  <w:comment w:id="35" w:author="Collin Schwantes" w:date="2018-02-12T20:33:00Z" w:initials="CJS">
    <w:p w14:paraId="15EAF843" w14:textId="05D8C691" w:rsidR="004D3B70" w:rsidRDefault="004D3B70">
      <w:pPr>
        <w:pStyle w:val="CommentText"/>
      </w:pPr>
      <w:r>
        <w:rPr>
          <w:rStyle w:val="CommentReference"/>
        </w:rPr>
        <w:annotationRef/>
      </w:r>
      <w:r>
        <w:t xml:space="preserve">I like where this sentence leads the reader but transition to pollination dynamics seems a little abrupt.  </w:t>
      </w:r>
    </w:p>
  </w:comment>
  <w:comment w:id="48" w:author="D" w:date="2018-02-11T16:07:00Z" w:initials="D">
    <w:p w14:paraId="40AAD99D" w14:textId="5D84A3F0" w:rsidR="004D3B70" w:rsidRDefault="004D3B70">
      <w:pPr>
        <w:pStyle w:val="CommentText"/>
      </w:pPr>
      <w:r>
        <w:rPr>
          <w:rStyle w:val="CommentReference"/>
        </w:rPr>
        <w:annotationRef/>
      </w:r>
      <w:r>
        <w:t>Don't think you need the date</w:t>
      </w:r>
    </w:p>
  </w:comment>
  <w:comment w:id="60" w:author="D" w:date="2018-02-11T16:11:00Z" w:initials="D">
    <w:p w14:paraId="1C1DB300" w14:textId="75C734E6" w:rsidR="004D3B70" w:rsidRDefault="004D3B70">
      <w:pPr>
        <w:pStyle w:val="CommentText"/>
      </w:pPr>
      <w:r>
        <w:rPr>
          <w:rStyle w:val="CommentReference"/>
        </w:rPr>
        <w:annotationRef/>
      </w:r>
      <w:r>
        <w:t>Why?</w:t>
      </w:r>
    </w:p>
  </w:comment>
  <w:comment w:id="65" w:author="D" w:date="2018-02-11T16:13:00Z" w:initials="D">
    <w:p w14:paraId="481AEFEF" w14:textId="4694766C" w:rsidR="004D3B70" w:rsidRDefault="004D3B70">
      <w:pPr>
        <w:pStyle w:val="CommentText"/>
      </w:pPr>
      <w:r>
        <w:rPr>
          <w:rStyle w:val="CommentReference"/>
        </w:rPr>
        <w:annotationRef/>
      </w:r>
      <w:r>
        <w:t>Delete?</w:t>
      </w:r>
    </w:p>
  </w:comment>
  <w:comment w:id="76" w:author="Adrian" w:date="2018-02-08T13:18:00Z" w:initials="ALC">
    <w:p w14:paraId="7C42BC78" w14:textId="4B4161B5" w:rsidR="004D3B70" w:rsidRDefault="004D3B70">
      <w:pPr>
        <w:pStyle w:val="CommentText"/>
      </w:pPr>
      <w:r>
        <w:rPr>
          <w:rStyle w:val="CommentReference"/>
        </w:rPr>
        <w:annotationRef/>
      </w:r>
      <w:r>
        <w:t>I think we should clip the two predation event videos, 1 to show the behavior of the ambush bug, and 2 to show it preying on the male Melissodes in the data set as it’s not been publishes in the studies I’ve seen --</w:t>
      </w:r>
    </w:p>
  </w:comment>
  <w:comment w:id="77" w:author="D" w:date="2018-02-11T16:15:00Z" w:initials="D">
    <w:p w14:paraId="5752A9A1" w14:textId="67778D0F" w:rsidR="004D3B70" w:rsidRDefault="004D3B70">
      <w:pPr>
        <w:pStyle w:val="CommentText"/>
      </w:pPr>
      <w:r>
        <w:rPr>
          <w:rStyle w:val="CommentReference"/>
        </w:rPr>
        <w:annotationRef/>
      </w:r>
      <w:r>
        <w:t>I agree</w:t>
      </w:r>
    </w:p>
  </w:comment>
  <w:comment w:id="100" w:author="Adrian" w:date="2018-02-08T14:55:00Z" w:initials="ALC">
    <w:p w14:paraId="72BDDD18" w14:textId="1967251D" w:rsidR="004D3B70" w:rsidRDefault="004D3B70">
      <w:pPr>
        <w:pStyle w:val="CommentText"/>
      </w:pPr>
      <w:r>
        <w:rPr>
          <w:rStyle w:val="CommentReference"/>
        </w:rPr>
        <w:annotationRef/>
      </w:r>
      <w:r>
        <w:t>I think the design stuff should be supplementary</w:t>
      </w:r>
    </w:p>
  </w:comment>
  <w:comment w:id="101" w:author="D" w:date="2018-02-11T16:17:00Z" w:initials="D">
    <w:p w14:paraId="29028DF4" w14:textId="76A60F70" w:rsidR="004D3B70" w:rsidRDefault="004D3B70">
      <w:pPr>
        <w:pStyle w:val="CommentText"/>
      </w:pPr>
      <w:r>
        <w:rPr>
          <w:rStyle w:val="CommentReference"/>
        </w:rPr>
        <w:annotationRef/>
      </w:r>
      <w:r>
        <w:t>Fine</w:t>
      </w:r>
    </w:p>
  </w:comment>
  <w:comment w:id="110" w:author="Collin Schwantes" w:date="2018-02-12T22:16:00Z" w:initials="CJS">
    <w:p w14:paraId="44F29F9A" w14:textId="71B1311E" w:rsidR="004D3B70" w:rsidRDefault="004D3B70">
      <w:pPr>
        <w:pStyle w:val="CommentText"/>
      </w:pPr>
      <w:r>
        <w:rPr>
          <w:rStyle w:val="CommentReference"/>
        </w:rPr>
        <w:annotationRef/>
      </w:r>
      <w:r>
        <w:t>The avoidance behaviors are described in Chittka lab papers</w:t>
      </w:r>
    </w:p>
  </w:comment>
  <w:comment w:id="111" w:author="Collin Schwantes" w:date="2018-02-12T22:23:00Z" w:initials="CJS">
    <w:p w14:paraId="089DB945" w14:textId="19411EA2" w:rsidR="004D3B70" w:rsidRDefault="004D3B70">
      <w:pPr>
        <w:pStyle w:val="CommentText"/>
      </w:pPr>
      <w:r>
        <w:rPr>
          <w:rStyle w:val="CommentReference"/>
        </w:rPr>
        <w:annotationRef/>
      </w:r>
      <w:r>
        <w:t xml:space="preserve">This seems like it should go in the intro </w:t>
      </w:r>
    </w:p>
  </w:comment>
  <w:comment w:id="114" w:author="D" w:date="2018-02-11T16:19:00Z" w:initials="D">
    <w:p w14:paraId="3C7D13AD" w14:textId="351182F8" w:rsidR="004D3B70" w:rsidRDefault="004D3B70">
      <w:pPr>
        <w:pStyle w:val="CommentText"/>
      </w:pPr>
      <w:r>
        <w:rPr>
          <w:rStyle w:val="CommentReference"/>
        </w:rPr>
        <w:annotationRef/>
      </w:r>
      <w:r>
        <w:t>Not sure what thismeans</w:t>
      </w:r>
    </w:p>
  </w:comment>
  <w:comment w:id="115" w:author="Collin Schwantes" w:date="2018-02-12T22:23:00Z" w:initials="CJS">
    <w:p w14:paraId="7E0FFCF3" w14:textId="4FDF75C6" w:rsidR="004D3B70" w:rsidRDefault="004D3B70">
      <w:pPr>
        <w:pStyle w:val="CommentText"/>
      </w:pPr>
      <w:r>
        <w:rPr>
          <w:rStyle w:val="CommentReference"/>
        </w:rPr>
        <w:annotationRef/>
      </w:r>
      <w:r>
        <w:t>Also introducing new concepts</w:t>
      </w:r>
    </w:p>
  </w:comment>
  <w:comment w:id="117" w:author="Collin Schwantes" w:date="2018-02-13T00:05:00Z" w:initials="CJS">
    <w:p w14:paraId="00D068DE" w14:textId="1F4B4731" w:rsidR="004D3B70" w:rsidRDefault="004D3B70">
      <w:pPr>
        <w:pStyle w:val="CommentText"/>
      </w:pPr>
      <w:r>
        <w:rPr>
          <w:rStyle w:val="CommentReference"/>
        </w:rPr>
        <w:annotationRef/>
      </w:r>
      <w:r>
        <w:t xml:space="preserve">Reviewers might plant a red flag in this section. We did a paired control study, and only manipulated the treatment on flowers. We may be accused of psuedoreplication with some of the measures of bee behavior because we can’t distinguish between individual bees of the same sex and genus. Also we need to be cognizant of the paired structure when looking at total visits so we don’t drop true zeros.   </w:t>
      </w:r>
    </w:p>
    <w:p w14:paraId="0D4210BC" w14:textId="77777777" w:rsidR="004D3B70" w:rsidRDefault="004D3B70">
      <w:pPr>
        <w:pStyle w:val="CommentText"/>
      </w:pPr>
    </w:p>
    <w:p w14:paraId="7FE682CB" w14:textId="6EB3B231" w:rsidR="004D3B70" w:rsidRDefault="004D3B70">
      <w:pPr>
        <w:pStyle w:val="CommentText"/>
      </w:pPr>
      <w:r>
        <w:t xml:space="preserve">Adrian and I have had multiple discussions about this. Just raising my concerns. </w:t>
      </w:r>
    </w:p>
  </w:comment>
  <w:comment w:id="118" w:author="Collin Schwantes" w:date="2018-02-13T00:07:00Z" w:initials="CJS">
    <w:p w14:paraId="2CADA069" w14:textId="45FA201D" w:rsidR="004D3B70" w:rsidRDefault="004D3B70">
      <w:pPr>
        <w:pStyle w:val="CommentText"/>
      </w:pPr>
      <w:r>
        <w:rPr>
          <w:rStyle w:val="CommentReference"/>
        </w:rPr>
        <w:annotationRef/>
      </w:r>
      <w:r>
        <w:t>Is this a reminder for Collin or for Adrian? Seems like it needs a citation</w:t>
      </w:r>
      <w:r>
        <w:br/>
      </w:r>
      <w:r>
        <w:br/>
        <w:t xml:space="preserve">The Lme4Test package will extend the package to give you p values. Interpreting them can be difficult if the model structure is complicated and/or data are unbalanced. </w:t>
      </w:r>
    </w:p>
  </w:comment>
  <w:comment w:id="134" w:author="Collin Schwantes" w:date="2018-02-12T22:57:00Z" w:initials="CJS">
    <w:p w14:paraId="54051CC2" w14:textId="0BB2A9F1" w:rsidR="004D3B70" w:rsidRDefault="004D3B70">
      <w:pPr>
        <w:pStyle w:val="CommentText"/>
      </w:pPr>
      <w:r>
        <w:rPr>
          <w:rStyle w:val="CommentReference"/>
        </w:rPr>
        <w:annotationRef/>
      </w:r>
      <w:r>
        <w:t xml:space="preserve">After reviewing the video for the male melissodes “attack” it seems to be a data entry error. He visited for 2.63 seconds and left unscathed. </w:t>
      </w:r>
    </w:p>
  </w:comment>
  <w:comment w:id="129" w:author="Adrian" w:date="2018-02-08T13:03:00Z" w:initials="ALC">
    <w:p w14:paraId="138C9DC5" w14:textId="5983FDAE" w:rsidR="004D3B70" w:rsidRDefault="004D3B70">
      <w:pPr>
        <w:pStyle w:val="CommentText"/>
      </w:pPr>
      <w:r>
        <w:rPr>
          <w:rStyle w:val="CommentReference"/>
        </w:rPr>
        <w:annotationRef/>
      </w:r>
      <w:r>
        <w:t>Collin, can you expand this as a sentence or two about the behavior of the attacks? I.e., oriented toward the bee, pierced the membrane between thorax and head, etc.?</w:t>
      </w:r>
    </w:p>
  </w:comment>
  <w:comment w:id="160" w:author="Collin Schwantes" w:date="2018-02-12T23:34:00Z" w:initials="CJS">
    <w:p w14:paraId="503B759F" w14:textId="3B149B43" w:rsidR="004D3B70" w:rsidRDefault="004D3B70">
      <w:pPr>
        <w:pStyle w:val="CommentText"/>
      </w:pPr>
      <w:r>
        <w:rPr>
          <w:rStyle w:val="CommentReference"/>
        </w:rPr>
        <w:annotationRef/>
      </w:r>
      <w:r>
        <w:t>Is this numbers of visits per flower?</w:t>
      </w:r>
    </w:p>
  </w:comment>
  <w:comment w:id="161" w:author="D" w:date="2018-02-11T16:24:00Z" w:initials="D">
    <w:p w14:paraId="4F8E77DA" w14:textId="46FB7A40" w:rsidR="004D3B70" w:rsidRDefault="004D3B70">
      <w:pPr>
        <w:pStyle w:val="CommentText"/>
      </w:pPr>
      <w:r>
        <w:rPr>
          <w:rStyle w:val="CommentReference"/>
        </w:rPr>
        <w:annotationRef/>
      </w:r>
      <w:r>
        <w:t>Both experimental and control?  Reword this I think</w:t>
      </w:r>
    </w:p>
  </w:comment>
  <w:comment w:id="167" w:author="D" w:date="2018-02-11T16:26:00Z" w:initials="D">
    <w:p w14:paraId="2CF5D1C2" w14:textId="48F8815C" w:rsidR="004D3B70" w:rsidRDefault="004D3B70">
      <w:pPr>
        <w:pStyle w:val="CommentText"/>
      </w:pPr>
      <w:r>
        <w:rPr>
          <w:rStyle w:val="CommentReference"/>
        </w:rPr>
        <w:annotationRef/>
      </w:r>
      <w:r>
        <w:t xml:space="preserve">I would maybe reword this.  </w:t>
      </w:r>
    </w:p>
  </w:comment>
  <w:comment w:id="169" w:author="Collin Schwantes" w:date="2018-02-12T23:30:00Z" w:initials="CJS">
    <w:p w14:paraId="7294E21C" w14:textId="44FAA946" w:rsidR="004D3B70" w:rsidRDefault="004D3B70">
      <w:pPr>
        <w:pStyle w:val="CommentText"/>
      </w:pPr>
      <w:r>
        <w:rPr>
          <w:rStyle w:val="CommentReference"/>
        </w:rPr>
        <w:annotationRef/>
      </w:r>
      <w:r>
        <w:t>I’m fine with removing this</w:t>
      </w:r>
    </w:p>
  </w:comment>
  <w:comment w:id="168" w:author="Adrian" w:date="2018-02-09T11:54:00Z" w:initials="ALC">
    <w:p w14:paraId="185040FD" w14:textId="77EF4E58" w:rsidR="004D3B70" w:rsidRDefault="004D3B70">
      <w:pPr>
        <w:pStyle w:val="CommentText"/>
      </w:pPr>
      <w:r>
        <w:rPr>
          <w:rStyle w:val="CommentReference"/>
        </w:rPr>
        <w:annotationRef/>
      </w:r>
      <w:r>
        <w:t>Toby suggestedwe remove this.</w:t>
      </w:r>
    </w:p>
  </w:comment>
  <w:comment w:id="176" w:author="D" w:date="2018-02-11T16:28:00Z" w:initials="D">
    <w:p w14:paraId="516398D8" w14:textId="286FC92D" w:rsidR="004D3B70" w:rsidRDefault="004D3B70">
      <w:pPr>
        <w:pStyle w:val="CommentText"/>
      </w:pPr>
      <w:r>
        <w:rPr>
          <w:rStyle w:val="CommentReference"/>
        </w:rPr>
        <w:annotationRef/>
      </w:r>
      <w:r>
        <w:t>Do you mean whether or not bees landed?</w:t>
      </w:r>
    </w:p>
  </w:comment>
  <w:comment w:id="177" w:author="D" w:date="2018-02-11T16:29:00Z" w:initials="D">
    <w:p w14:paraId="20C540B2" w14:textId="6C47DF2B" w:rsidR="004D3B70" w:rsidRDefault="004D3B70">
      <w:pPr>
        <w:pStyle w:val="CommentText"/>
      </w:pPr>
      <w:r>
        <w:rPr>
          <w:rStyle w:val="CommentReference"/>
        </w:rPr>
        <w:annotationRef/>
      </w:r>
      <w:r>
        <w:t>As above--what is the dependent variable here.  Why do you have an F value when it looks like you are just comparing whether or not bees landed.</w:t>
      </w:r>
    </w:p>
  </w:comment>
  <w:comment w:id="180" w:author="D" w:date="2018-02-11T16:30:00Z" w:initials="D">
    <w:p w14:paraId="08CC73D9" w14:textId="7524A050" w:rsidR="004D3B70" w:rsidRDefault="004D3B70">
      <w:pPr>
        <w:pStyle w:val="CommentText"/>
      </w:pPr>
      <w:r>
        <w:rPr>
          <w:rStyle w:val="CommentReference"/>
        </w:rPr>
        <w:annotationRef/>
      </w:r>
      <w:r>
        <w:t xml:space="preserve">Kind of confusing.  Maybe remove.  Keep it to the interaction. </w:t>
      </w:r>
    </w:p>
  </w:comment>
  <w:comment w:id="181" w:author="Adrian" w:date="2018-02-09T11:56:00Z" w:initials="ALC">
    <w:p w14:paraId="2EAFCB60" w14:textId="034EFD6B" w:rsidR="004D3B70" w:rsidRDefault="004D3B70">
      <w:pPr>
        <w:pStyle w:val="CommentText"/>
      </w:pPr>
      <w:r>
        <w:rPr>
          <w:rStyle w:val="CommentReference"/>
        </w:rPr>
        <w:annotationRef/>
      </w:r>
      <w:r>
        <w:t>Toby suggested we remove this.</w:t>
      </w:r>
    </w:p>
  </w:comment>
  <w:comment w:id="182" w:author="Collin Schwantes" w:date="2018-02-13T06:16:00Z" w:initials="CJS">
    <w:p w14:paraId="48FCC882" w14:textId="20284A45" w:rsidR="004D3B70" w:rsidRDefault="004D3B70">
      <w:pPr>
        <w:pStyle w:val="CommentText"/>
      </w:pPr>
      <w:r>
        <w:rPr>
          <w:rStyle w:val="CommentReference"/>
        </w:rPr>
        <w:annotationRef/>
      </w:r>
      <w:r>
        <w:t>Results sections have the same titles</w:t>
      </w:r>
    </w:p>
  </w:comment>
  <w:comment w:id="187" w:author="Collin Schwantes" w:date="2018-02-13T06:17:00Z" w:initials="CJS">
    <w:p w14:paraId="4EF8E12E" w14:textId="2566F04D" w:rsidR="004D3B70" w:rsidRDefault="004D3B70">
      <w:pPr>
        <w:pStyle w:val="CommentText"/>
      </w:pPr>
      <w:r>
        <w:rPr>
          <w:rStyle w:val="CommentReference"/>
        </w:rPr>
        <w:annotationRef/>
      </w:r>
      <w:r>
        <w:t xml:space="preserve">Could run a chi square with the expectation that sex ratios are the same for non-landing visits or logisitc regression predicting landing using sex as a predictor variable.   </w:t>
      </w:r>
    </w:p>
  </w:comment>
  <w:comment w:id="188" w:author="Adrian" w:date="2018-02-09T13:43:00Z" w:initials="ALC">
    <w:p w14:paraId="15399B68" w14:textId="4FDCDD9B" w:rsidR="004D3B70" w:rsidRDefault="004D3B70">
      <w:pPr>
        <w:pStyle w:val="CommentText"/>
      </w:pPr>
      <w:r>
        <w:rPr>
          <w:rStyle w:val="CommentReference"/>
        </w:rPr>
        <w:annotationRef/>
      </w:r>
      <w:r>
        <w:t>I will do a quick analysis on male behavior</w:t>
      </w:r>
    </w:p>
  </w:comment>
  <w:comment w:id="189" w:author="Collin Schwantes" w:date="2018-02-13T06:18:00Z" w:initials="CJS">
    <w:p w14:paraId="4483E2C3" w14:textId="09B2F347" w:rsidR="004D3B70" w:rsidRDefault="004D3B70">
      <w:pPr>
        <w:pStyle w:val="CommentText"/>
      </w:pPr>
      <w:r>
        <w:rPr>
          <w:rStyle w:val="CommentReference"/>
        </w:rPr>
        <w:annotationRef/>
      </w:r>
      <w:r>
        <w:t>Is this total visitation (pre + post landing)</w:t>
      </w:r>
    </w:p>
  </w:comment>
  <w:comment w:id="191" w:author="Collin Schwantes" w:date="2018-02-13T06:20:00Z" w:initials="CJS">
    <w:p w14:paraId="129208CD" w14:textId="0A535A58" w:rsidR="004D3B70" w:rsidRDefault="004D3B70">
      <w:pPr>
        <w:pStyle w:val="CommentText"/>
      </w:pPr>
      <w:r>
        <w:rPr>
          <w:rStyle w:val="CommentReference"/>
        </w:rPr>
        <w:annotationRef/>
      </w:r>
      <w:r>
        <w:t>I will check the video on this – there probably wasn’t a non-landing bee that inspected the flower for 11 or 33 seconds</w:t>
      </w:r>
    </w:p>
  </w:comment>
  <w:comment w:id="192" w:author="D" w:date="2018-02-11T16:32:00Z" w:initials="D">
    <w:p w14:paraId="49949E80" w14:textId="03854924" w:rsidR="004D3B70" w:rsidRDefault="004D3B70">
      <w:pPr>
        <w:pStyle w:val="CommentText"/>
      </w:pPr>
      <w:r>
        <w:rPr>
          <w:rStyle w:val="CommentReference"/>
        </w:rPr>
        <w:annotationRef/>
      </w:r>
      <w:r>
        <w:t>Why respectively?</w:t>
      </w:r>
    </w:p>
  </w:comment>
  <w:comment w:id="193" w:author="Collin Schwantes" w:date="2018-02-13T06:21:00Z" w:initials="CJS">
    <w:p w14:paraId="161D864E" w14:textId="5A9DE677" w:rsidR="004D3B70" w:rsidRDefault="004D3B70">
      <w:pPr>
        <w:pStyle w:val="CommentText"/>
      </w:pPr>
      <w:r>
        <w:rPr>
          <w:rStyle w:val="CommentReference"/>
        </w:rPr>
        <w:annotationRef/>
      </w:r>
      <w:r>
        <w:t>We may need to think about how we word this because we don’t know if these are different bees</w:t>
      </w:r>
    </w:p>
  </w:comment>
  <w:comment w:id="194" w:author="D" w:date="2018-02-11T16:35:00Z" w:initials="D">
    <w:p w14:paraId="649D16D4" w14:textId="53044D38" w:rsidR="004D3B70" w:rsidRDefault="004D3B70">
      <w:pPr>
        <w:pStyle w:val="CommentText"/>
      </w:pPr>
      <w:r>
        <w:rPr>
          <w:rStyle w:val="CommentReference"/>
        </w:rPr>
        <w:annotationRef/>
      </w:r>
      <w:r>
        <w:t>Need to give data.  I found this section kind of confusing.</w:t>
      </w:r>
    </w:p>
  </w:comment>
  <w:comment w:id="196" w:author="Collin Schwantes" w:date="2018-02-12T23:39:00Z" w:initials="CJS">
    <w:p w14:paraId="096ED02D" w14:textId="4A47F972" w:rsidR="004D3B70" w:rsidRDefault="004D3B70">
      <w:pPr>
        <w:pStyle w:val="CommentText"/>
      </w:pPr>
      <w:r>
        <w:rPr>
          <w:rStyle w:val="CommentReference"/>
        </w:rPr>
        <w:annotationRef/>
      </w:r>
      <w:r>
        <w:t xml:space="preserve">If you did the analysis in JMP, say you used JMP. </w:t>
      </w:r>
    </w:p>
  </w:comment>
  <w:comment w:id="195" w:author="Adrian" w:date="2018-02-09T12:23:00Z" w:initials="ALC">
    <w:p w14:paraId="596013B9" w14:textId="05AF8B69" w:rsidR="004D3B70" w:rsidRDefault="004D3B70">
      <w:pPr>
        <w:pStyle w:val="CommentText"/>
      </w:pPr>
      <w:r>
        <w:rPr>
          <w:rStyle w:val="CommentReference"/>
        </w:rPr>
        <w:annotationRef/>
      </w:r>
      <w:r>
        <w:t>The ‘lme4’ package will not calculate p-values for significance tests of parameter estimates. These p-values are calculated with the Anova function in the ‘car’ package. They are nearly identical to the same test run through JMP. Should we just leave this and not mention it, say we used ‘car’ which is theoretically dubious, or just say we used JMP and report those values?</w:t>
      </w:r>
    </w:p>
  </w:comment>
  <w:comment w:id="200" w:author="D" w:date="2018-02-11T16:46:00Z" w:initials="D">
    <w:p w14:paraId="07C2DC93" w14:textId="03A41053" w:rsidR="004D3B70" w:rsidRDefault="004D3B70">
      <w:pPr>
        <w:pStyle w:val="CommentText"/>
      </w:pPr>
      <w:r>
        <w:rPr>
          <w:rStyle w:val="CommentReference"/>
        </w:rPr>
        <w:annotationRef/>
      </w:r>
      <w:r>
        <w:t>Discussion could be a little shorter</w:t>
      </w:r>
    </w:p>
  </w:comment>
  <w:comment w:id="205" w:author="D" w:date="2018-02-11T16:36:00Z" w:initials="D">
    <w:p w14:paraId="6082A57F" w14:textId="6ECFED26" w:rsidR="004D3B70" w:rsidRDefault="004D3B70">
      <w:pPr>
        <w:pStyle w:val="CommentText"/>
      </w:pPr>
      <w:r>
        <w:rPr>
          <w:rStyle w:val="CommentReference"/>
        </w:rPr>
        <w:annotationRef/>
      </w:r>
      <w:r>
        <w:t>Elaborate on this</w:t>
      </w:r>
    </w:p>
  </w:comment>
  <w:comment w:id="206" w:author="Collin Schwantes" w:date="2018-02-13T06:26:00Z" w:initials="CJS">
    <w:p w14:paraId="1917C328" w14:textId="6B884C36" w:rsidR="004D3B70" w:rsidRDefault="004D3B70">
      <w:pPr>
        <w:pStyle w:val="CommentText"/>
      </w:pPr>
      <w:r>
        <w:rPr>
          <w:rStyle w:val="CommentReference"/>
        </w:rPr>
        <w:annotationRef/>
      </w:r>
      <w:r>
        <w:t xml:space="preserve">Agreed – this is briefly touched on at the end of the second to last paragraph of the intro, but we talk about pollen dispersal instead of predator risk. </w:t>
      </w:r>
    </w:p>
  </w:comment>
  <w:comment w:id="214" w:author="D" w:date="2018-02-11T16:38:00Z" w:initials="D">
    <w:p w14:paraId="78AC34FF" w14:textId="177A0E78" w:rsidR="004D3B70" w:rsidRDefault="004D3B70">
      <w:pPr>
        <w:pStyle w:val="CommentText"/>
      </w:pPr>
      <w:r>
        <w:rPr>
          <w:rStyle w:val="CommentReference"/>
        </w:rPr>
        <w:annotationRef/>
      </w:r>
      <w:r>
        <w:t>REFS</w:t>
      </w:r>
    </w:p>
  </w:comment>
  <w:comment w:id="232" w:author="Collin Schwantes" w:date="2018-02-13T06:31:00Z" w:initials="CJS">
    <w:p w14:paraId="6B9F4105" w14:textId="250F0D04" w:rsidR="004D3B70" w:rsidRDefault="004D3B70">
      <w:pPr>
        <w:pStyle w:val="CommentText"/>
      </w:pPr>
      <w:r>
        <w:rPr>
          <w:rStyle w:val="CommentReference"/>
        </w:rPr>
        <w:annotationRef/>
      </w:r>
      <w:r>
        <w:t>I like this paragraph and its conclusion.</w:t>
      </w:r>
    </w:p>
  </w:comment>
  <w:comment w:id="239" w:author="Collin Schwantes" w:date="2018-02-13T06:35:00Z" w:initials="CJS">
    <w:p w14:paraId="6B63B390" w14:textId="4C6D6D74" w:rsidR="004D3B70" w:rsidRDefault="004D3B70">
      <w:pPr>
        <w:pStyle w:val="CommentText"/>
      </w:pPr>
      <w:r>
        <w:rPr>
          <w:rStyle w:val="CommentReference"/>
        </w:rPr>
        <w:annotationRef/>
      </w:r>
      <w:r>
        <w:t>Can you send me a copy of this paper?</w:t>
      </w:r>
    </w:p>
  </w:comment>
  <w:comment w:id="246" w:author="D" w:date="2018-02-11T16:41:00Z" w:initials="D">
    <w:p w14:paraId="4B2FEFD3" w14:textId="516EE564" w:rsidR="004D3B70" w:rsidRDefault="004D3B70">
      <w:pPr>
        <w:pStyle w:val="CommentText"/>
      </w:pPr>
      <w:r>
        <w:rPr>
          <w:rStyle w:val="CommentReference"/>
        </w:rPr>
        <w:annotationRef/>
      </w:r>
      <w:r>
        <w:t>Of what on what?</w:t>
      </w:r>
    </w:p>
  </w:comment>
  <w:comment w:id="244" w:author="D" w:date="2018-02-11T16:41:00Z" w:initials="D">
    <w:p w14:paraId="24F9BD0B" w14:textId="6C3F44D0" w:rsidR="004D3B70" w:rsidRDefault="004D3B70">
      <w:pPr>
        <w:pStyle w:val="CommentText"/>
      </w:pPr>
      <w:r>
        <w:rPr>
          <w:rStyle w:val="CommentReference"/>
        </w:rPr>
        <w:annotationRef/>
      </w:r>
      <w:r>
        <w:t>Not sure what you mean here</w:t>
      </w:r>
    </w:p>
  </w:comment>
  <w:comment w:id="247" w:author="D" w:date="2018-02-11T16:42:00Z" w:initials="D">
    <w:p w14:paraId="174A7900" w14:textId="22CC23D7" w:rsidR="004D3B70" w:rsidRDefault="004D3B70">
      <w:pPr>
        <w:pStyle w:val="CommentText"/>
      </w:pPr>
      <w:r>
        <w:rPr>
          <w:rStyle w:val="CommentReference"/>
        </w:rPr>
        <w:annotationRef/>
      </w:r>
      <w:r>
        <w:t>??</w:t>
      </w:r>
    </w:p>
  </w:comment>
  <w:comment w:id="248" w:author="D" w:date="2018-02-11T16:42:00Z" w:initials="D">
    <w:p w14:paraId="66A995C9" w14:textId="552CF960" w:rsidR="004D3B70" w:rsidRDefault="004D3B70">
      <w:pPr>
        <w:pStyle w:val="CommentText"/>
      </w:pPr>
      <w:r>
        <w:rPr>
          <w:rStyle w:val="CommentReference"/>
        </w:rPr>
        <w:annotationRef/>
      </w:r>
      <w:r>
        <w:t>??</w:t>
      </w:r>
    </w:p>
  </w:comment>
  <w:comment w:id="250" w:author="Collin Schwantes" w:date="2018-02-13T06:45:00Z" w:initials="CJS">
    <w:p w14:paraId="6797E2D2" w14:textId="382D8652" w:rsidR="004D3B70" w:rsidRDefault="004D3B70">
      <w:pPr>
        <w:pStyle w:val="CommentText"/>
      </w:pPr>
      <w:r>
        <w:rPr>
          <w:rStyle w:val="CommentReference"/>
        </w:rPr>
        <w:annotationRef/>
      </w:r>
      <w:r>
        <w:t xml:space="preserve">This paragraph could be re worked to put a positive spin for future work. </w:t>
      </w:r>
    </w:p>
    <w:p w14:paraId="15DC88E0" w14:textId="77777777" w:rsidR="004D3B70" w:rsidRDefault="004D3B70">
      <w:pPr>
        <w:pStyle w:val="CommentText"/>
      </w:pPr>
    </w:p>
    <w:p w14:paraId="5F5CB990" w14:textId="69303976" w:rsidR="004D3B70" w:rsidRDefault="004D3B70">
      <w:pPr>
        <w:pStyle w:val="CommentText"/>
      </w:pPr>
      <w:r>
        <w:t xml:space="preserve">Addtionally Reviewers may read this and paragraph wonder why we didn’t show results across the 3 days. </w:t>
      </w:r>
    </w:p>
  </w:comment>
  <w:comment w:id="252" w:author="Collin Schwantes" w:date="2018-02-13T06:52:00Z" w:initials="CJS">
    <w:p w14:paraId="7AF804D3" w14:textId="55204029" w:rsidR="004D3B70" w:rsidRDefault="004D3B70">
      <w:pPr>
        <w:pStyle w:val="CommentText"/>
      </w:pPr>
      <w:r>
        <w:rPr>
          <w:rStyle w:val="CommentReference"/>
        </w:rPr>
        <w:annotationRef/>
      </w:r>
      <w:r>
        <w:t xml:space="preserve">Or the availability of floral resources in the landscape, I think this paragraph could be </w:t>
      </w:r>
      <w:r w:rsidR="00287B85">
        <w:t>deleted as we don’t relate it to our results.</w:t>
      </w:r>
    </w:p>
  </w:comment>
  <w:comment w:id="258" w:author="Collin Schwantes" w:date="2018-02-13T06:52:00Z" w:initials="CJS">
    <w:p w14:paraId="61BAF0BB" w14:textId="3C8C801C" w:rsidR="00287B85" w:rsidRDefault="00287B85">
      <w:pPr>
        <w:pStyle w:val="CommentText"/>
      </w:pPr>
      <w:r>
        <w:rPr>
          <w:rStyle w:val="CommentReference"/>
        </w:rPr>
        <w:annotationRef/>
      </w:r>
      <w:r>
        <w:t>I think this is a strong paragraph</w:t>
      </w:r>
    </w:p>
  </w:comment>
  <w:comment w:id="267" w:author="D" w:date="2018-02-11T16:46:00Z" w:initials="D">
    <w:p w14:paraId="19D80926" w14:textId="05334EEA" w:rsidR="004D3B70" w:rsidRDefault="004D3B70">
      <w:pPr>
        <w:pStyle w:val="CommentText"/>
      </w:pPr>
      <w:r>
        <w:rPr>
          <w:rStyle w:val="CommentReference"/>
        </w:rPr>
        <w:annotationRef/>
      </w:r>
      <w:r>
        <w:t>And what about males</w:t>
      </w:r>
    </w:p>
  </w:comment>
  <w:comment w:id="271" w:author="Adrian" w:date="2018-02-08T14:54:00Z" w:initials="ALC">
    <w:p w14:paraId="66C12016" w14:textId="7EA0B466" w:rsidR="004D3B70" w:rsidRDefault="004D3B70">
      <w:pPr>
        <w:pStyle w:val="CommentText"/>
      </w:pPr>
      <w:r>
        <w:rPr>
          <w:rStyle w:val="CommentReference"/>
        </w:rPr>
        <w:annotationRef/>
      </w:r>
      <w:r>
        <w:t xml:space="preserve">Collin, it would be good to have pictures of 1: the ambush, 2 a male Melissodes, and 3 a female melissdoes. Do you happen to have any? </w:t>
      </w:r>
      <w:proofErr w:type="gramStart"/>
      <w:r>
        <w:t>If  not</w:t>
      </w:r>
      <w:proofErr w:type="gramEnd"/>
      <w:r>
        <w:t>, I may actually suggest we take the pictures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FC9B97" w15:done="0"/>
  <w15:commentEx w15:paraId="794406BA" w15:done="0"/>
  <w15:commentEx w15:paraId="22C6A57D" w15:done="0"/>
  <w15:commentEx w15:paraId="40AAD99D" w15:done="0"/>
  <w15:commentEx w15:paraId="1C1DB300" w15:done="0"/>
  <w15:commentEx w15:paraId="481AEFEF" w15:done="0"/>
  <w15:commentEx w15:paraId="7C42BC78" w15:done="0"/>
  <w15:commentEx w15:paraId="5752A9A1" w15:done="0"/>
  <w15:commentEx w15:paraId="72BDDD18" w15:done="0"/>
  <w15:commentEx w15:paraId="29028DF4" w15:done="0"/>
  <w15:commentEx w15:paraId="3C7D13AD" w15:done="0"/>
  <w15:commentEx w15:paraId="138C9DC5" w15:done="0"/>
  <w15:commentEx w15:paraId="4F8E77DA" w15:done="0"/>
  <w15:commentEx w15:paraId="2CF5D1C2" w15:done="0"/>
  <w15:commentEx w15:paraId="185040FD" w15:done="0"/>
  <w15:commentEx w15:paraId="516398D8" w15:done="0"/>
  <w15:commentEx w15:paraId="20C540B2" w15:done="0"/>
  <w15:commentEx w15:paraId="08CC73D9" w15:done="0"/>
  <w15:commentEx w15:paraId="2EAFCB60" w15:done="0"/>
  <w15:commentEx w15:paraId="15399B68" w15:done="0"/>
  <w15:commentEx w15:paraId="49949E80" w15:done="0"/>
  <w15:commentEx w15:paraId="649D16D4" w15:done="0"/>
  <w15:commentEx w15:paraId="596013B9" w15:done="0"/>
  <w15:commentEx w15:paraId="07C2DC93" w15:done="0"/>
  <w15:commentEx w15:paraId="6082A57F" w15:done="0"/>
  <w15:commentEx w15:paraId="78AC34FF" w15:done="0"/>
  <w15:commentEx w15:paraId="4B2FEFD3" w15:done="0"/>
  <w15:commentEx w15:paraId="24F9BD0B" w15:done="0"/>
  <w15:commentEx w15:paraId="174A7900" w15:done="0"/>
  <w15:commentEx w15:paraId="66A995C9" w15:done="0"/>
  <w15:commentEx w15:paraId="19D80926" w15:done="0"/>
  <w15:commentEx w15:paraId="66C1201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7EFB7" w14:textId="77777777" w:rsidR="004D3B70" w:rsidRDefault="004D3B70">
      <w:r>
        <w:separator/>
      </w:r>
    </w:p>
  </w:endnote>
  <w:endnote w:type="continuationSeparator" w:id="0">
    <w:p w14:paraId="3706A0A2" w14:textId="77777777" w:rsidR="004D3B70" w:rsidRDefault="004D3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MS Mincho">
    <w:altName w:val="ＭＳ 明朝"/>
    <w:charset w:val="80"/>
    <w:family w:val="modern"/>
    <w:pitch w:val="fixed"/>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Segoe UI">
    <w:altName w:val="Menlo Bold"/>
    <w:charset w:val="00"/>
    <w:family w:val="swiss"/>
    <w:pitch w:val="variable"/>
    <w:sig w:usb0="E10022FF" w:usb1="C000E47F" w:usb2="00000029" w:usb3="00000000" w:csb0="000001DF"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2A855" w14:textId="2D4AF625" w:rsidR="004D3B70" w:rsidRPr="00125024" w:rsidRDefault="004D3B70">
    <w:pPr>
      <w:pStyle w:val="Footer"/>
      <w:rPr>
        <w:sz w:val="20"/>
        <w:szCs w:val="20"/>
      </w:rPr>
    </w:pPr>
    <w:r>
      <w:tab/>
    </w:r>
    <w:r>
      <w:tab/>
    </w:r>
    <w:r w:rsidRPr="00125024">
      <w:rPr>
        <w:sz w:val="20"/>
        <w:szCs w:val="20"/>
      </w:rPr>
      <w:t>Schwantes</w:t>
    </w:r>
    <w:ins w:id="269" w:author="D" w:date="2018-02-11T16:06:00Z">
      <w:r>
        <w:rPr>
          <w:sz w:val="20"/>
          <w:szCs w:val="20"/>
        </w:rPr>
        <w:t>, Carper</w:t>
      </w:r>
    </w:ins>
    <w:r w:rsidRPr="00125024">
      <w:rPr>
        <w:sz w:val="20"/>
        <w:szCs w:val="20"/>
      </w:rPr>
      <w:t xml:space="preserve"> &amp; Bowers--</w:t>
    </w:r>
    <w:r w:rsidRPr="00125024">
      <w:rPr>
        <w:sz w:val="20"/>
        <w:szCs w:val="20"/>
      </w:rPr>
      <w:fldChar w:fldCharType="begin"/>
    </w:r>
    <w:r w:rsidRPr="00125024">
      <w:rPr>
        <w:sz w:val="20"/>
        <w:szCs w:val="20"/>
      </w:rPr>
      <w:instrText xml:space="preserve"> PAGE   \* MERGEFORMAT </w:instrText>
    </w:r>
    <w:r w:rsidRPr="00125024">
      <w:rPr>
        <w:sz w:val="20"/>
        <w:szCs w:val="20"/>
      </w:rPr>
      <w:fldChar w:fldCharType="separate"/>
    </w:r>
    <w:r w:rsidR="00287B85">
      <w:rPr>
        <w:noProof/>
        <w:sz w:val="20"/>
        <w:szCs w:val="20"/>
      </w:rPr>
      <w:t>17</w:t>
    </w:r>
    <w:r w:rsidRPr="00125024">
      <w:rPr>
        <w:noProof/>
        <w:sz w:val="20"/>
        <w:szCs w:val="20"/>
      </w:rPr>
      <w:fldChar w:fldCharType="end"/>
    </w:r>
  </w:p>
  <w:p w14:paraId="6F61F4CC" w14:textId="77777777" w:rsidR="004D3B70" w:rsidRDefault="004D3B7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09AFF0" w14:textId="77777777" w:rsidR="004D3B70" w:rsidRDefault="004D3B70">
      <w:r>
        <w:separator/>
      </w:r>
    </w:p>
  </w:footnote>
  <w:footnote w:type="continuationSeparator" w:id="0">
    <w:p w14:paraId="28DA9490" w14:textId="77777777" w:rsidR="004D3B70" w:rsidRDefault="004D3B7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2AFE0" w14:textId="77777777" w:rsidR="004D3B70" w:rsidRDefault="004D3B70" w:rsidP="00397F84">
    <w:pPr>
      <w:pStyle w:val="Header"/>
      <w:framePr w:wrap="around" w:vAnchor="text" w:hAnchor="margin" w:xAlign="right" w:y="1"/>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880BDF"/>
    <w:multiLevelType w:val="hybridMultilevel"/>
    <w:tmpl w:val="19821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
    <w15:presenceInfo w15:providerId="None" w15:userI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grammar="clean"/>
  <w:trackRevision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er5ss0er8pvd2oere26pxpvr2t5avf5eaa2x&quot;&gt;Pollinator&lt;record-ids&gt;&lt;item&gt;328&lt;/item&gt;&lt;item&gt;368&lt;/item&gt;&lt;item&gt;417&lt;/item&gt;&lt;item&gt;607&lt;/item&gt;&lt;item&gt;741&lt;/item&gt;&lt;item&gt;742&lt;/item&gt;&lt;item&gt;743&lt;/item&gt;&lt;item&gt;744&lt;/item&gt;&lt;item&gt;745&lt;/item&gt;&lt;item&gt;786&lt;/item&gt;&lt;item&gt;787&lt;/item&gt;&lt;item&gt;788&lt;/item&gt;&lt;item&gt;789&lt;/item&gt;&lt;item&gt;790&lt;/item&gt;&lt;item&gt;791&lt;/item&gt;&lt;item&gt;792&lt;/item&gt;&lt;item&gt;794&lt;/item&gt;&lt;item&gt;797&lt;/item&gt;&lt;item&gt;798&lt;/item&gt;&lt;item&gt;799&lt;/item&gt;&lt;item&gt;801&lt;/item&gt;&lt;item&gt;802&lt;/item&gt;&lt;item&gt;803&lt;/item&gt;&lt;item&gt;804&lt;/item&gt;&lt;item&gt;805&lt;/item&gt;&lt;item&gt;806&lt;/item&gt;&lt;item&gt;810&lt;/item&gt;&lt;item&gt;812&lt;/item&gt;&lt;item&gt;815&lt;/item&gt;&lt;item&gt;817&lt;/item&gt;&lt;item&gt;818&lt;/item&gt;&lt;item&gt;819&lt;/item&gt;&lt;item&gt;820&lt;/item&gt;&lt;item&gt;821&lt;/item&gt;&lt;item&gt;822&lt;/item&gt;&lt;/record-ids&gt;&lt;/item&gt;&lt;/Libraries&gt;"/>
  </w:docVars>
  <w:rsids>
    <w:rsidRoot w:val="00D4685C"/>
    <w:rsid w:val="000004F0"/>
    <w:rsid w:val="0002248C"/>
    <w:rsid w:val="00022EF9"/>
    <w:rsid w:val="000243FA"/>
    <w:rsid w:val="00025299"/>
    <w:rsid w:val="000306F6"/>
    <w:rsid w:val="00030910"/>
    <w:rsid w:val="00032EC6"/>
    <w:rsid w:val="0003375E"/>
    <w:rsid w:val="00036DE0"/>
    <w:rsid w:val="0004002E"/>
    <w:rsid w:val="000550FD"/>
    <w:rsid w:val="00060053"/>
    <w:rsid w:val="000617E2"/>
    <w:rsid w:val="00064F31"/>
    <w:rsid w:val="00065C95"/>
    <w:rsid w:val="0007002C"/>
    <w:rsid w:val="00071D9B"/>
    <w:rsid w:val="00081272"/>
    <w:rsid w:val="0008157F"/>
    <w:rsid w:val="000867FC"/>
    <w:rsid w:val="000A025B"/>
    <w:rsid w:val="000A406F"/>
    <w:rsid w:val="000B38A3"/>
    <w:rsid w:val="000B49A3"/>
    <w:rsid w:val="000B72CD"/>
    <w:rsid w:val="000C0946"/>
    <w:rsid w:val="000C237B"/>
    <w:rsid w:val="000C2F96"/>
    <w:rsid w:val="000C6E67"/>
    <w:rsid w:val="000D2214"/>
    <w:rsid w:val="000D5969"/>
    <w:rsid w:val="000D6386"/>
    <w:rsid w:val="000E6C6A"/>
    <w:rsid w:val="000F740F"/>
    <w:rsid w:val="0011204D"/>
    <w:rsid w:val="00114348"/>
    <w:rsid w:val="00114887"/>
    <w:rsid w:val="00121B6E"/>
    <w:rsid w:val="00125024"/>
    <w:rsid w:val="0012562A"/>
    <w:rsid w:val="0012597D"/>
    <w:rsid w:val="001302FD"/>
    <w:rsid w:val="00132BF8"/>
    <w:rsid w:val="00133E7A"/>
    <w:rsid w:val="00136057"/>
    <w:rsid w:val="001435A8"/>
    <w:rsid w:val="00155311"/>
    <w:rsid w:val="001617FC"/>
    <w:rsid w:val="00163952"/>
    <w:rsid w:val="001713AB"/>
    <w:rsid w:val="001732D3"/>
    <w:rsid w:val="001741C8"/>
    <w:rsid w:val="00176250"/>
    <w:rsid w:val="00177B0C"/>
    <w:rsid w:val="00180EC2"/>
    <w:rsid w:val="00182D6F"/>
    <w:rsid w:val="00183901"/>
    <w:rsid w:val="0018519D"/>
    <w:rsid w:val="00185F35"/>
    <w:rsid w:val="0018763C"/>
    <w:rsid w:val="00194528"/>
    <w:rsid w:val="001945CF"/>
    <w:rsid w:val="00196ADD"/>
    <w:rsid w:val="001A1EBC"/>
    <w:rsid w:val="001A3A67"/>
    <w:rsid w:val="001A68BE"/>
    <w:rsid w:val="001B4E66"/>
    <w:rsid w:val="001B59BB"/>
    <w:rsid w:val="001B78B7"/>
    <w:rsid w:val="001D09C8"/>
    <w:rsid w:val="001D506B"/>
    <w:rsid w:val="001E28E3"/>
    <w:rsid w:val="001E6EF5"/>
    <w:rsid w:val="001F2704"/>
    <w:rsid w:val="001F6C7E"/>
    <w:rsid w:val="002033D6"/>
    <w:rsid w:val="00204613"/>
    <w:rsid w:val="00204638"/>
    <w:rsid w:val="00207A46"/>
    <w:rsid w:val="00217E1B"/>
    <w:rsid w:val="002258A9"/>
    <w:rsid w:val="00226861"/>
    <w:rsid w:val="00227115"/>
    <w:rsid w:val="002336E2"/>
    <w:rsid w:val="00242011"/>
    <w:rsid w:val="002611B8"/>
    <w:rsid w:val="00262ADF"/>
    <w:rsid w:val="002662DF"/>
    <w:rsid w:val="002707E8"/>
    <w:rsid w:val="00272900"/>
    <w:rsid w:val="00274005"/>
    <w:rsid w:val="00274E4D"/>
    <w:rsid w:val="00280233"/>
    <w:rsid w:val="00287B85"/>
    <w:rsid w:val="002A0B0A"/>
    <w:rsid w:val="002B587A"/>
    <w:rsid w:val="002C3142"/>
    <w:rsid w:val="002C4984"/>
    <w:rsid w:val="002D1DF2"/>
    <w:rsid w:val="002D278B"/>
    <w:rsid w:val="002D2DD4"/>
    <w:rsid w:val="002D5697"/>
    <w:rsid w:val="002E0460"/>
    <w:rsid w:val="002E0B28"/>
    <w:rsid w:val="002F6426"/>
    <w:rsid w:val="002F6F53"/>
    <w:rsid w:val="00302524"/>
    <w:rsid w:val="00307455"/>
    <w:rsid w:val="0032478D"/>
    <w:rsid w:val="003300C7"/>
    <w:rsid w:val="003300CF"/>
    <w:rsid w:val="00332166"/>
    <w:rsid w:val="00334503"/>
    <w:rsid w:val="003365E7"/>
    <w:rsid w:val="00344CCB"/>
    <w:rsid w:val="003471A4"/>
    <w:rsid w:val="00350798"/>
    <w:rsid w:val="0035267B"/>
    <w:rsid w:val="003831C4"/>
    <w:rsid w:val="003852C9"/>
    <w:rsid w:val="003901F7"/>
    <w:rsid w:val="00395B49"/>
    <w:rsid w:val="00397F84"/>
    <w:rsid w:val="003A1A07"/>
    <w:rsid w:val="003A2917"/>
    <w:rsid w:val="003B0E80"/>
    <w:rsid w:val="003B1032"/>
    <w:rsid w:val="003B2A25"/>
    <w:rsid w:val="003C1E7B"/>
    <w:rsid w:val="003C5BC8"/>
    <w:rsid w:val="003C738D"/>
    <w:rsid w:val="003D58BC"/>
    <w:rsid w:val="003E1D07"/>
    <w:rsid w:val="003E422D"/>
    <w:rsid w:val="003E7FB7"/>
    <w:rsid w:val="003F4296"/>
    <w:rsid w:val="003F7FC5"/>
    <w:rsid w:val="004107CA"/>
    <w:rsid w:val="00412809"/>
    <w:rsid w:val="00414D81"/>
    <w:rsid w:val="004219F4"/>
    <w:rsid w:val="00425428"/>
    <w:rsid w:val="00425F48"/>
    <w:rsid w:val="004261AD"/>
    <w:rsid w:val="0043305F"/>
    <w:rsid w:val="004345B1"/>
    <w:rsid w:val="00435CF5"/>
    <w:rsid w:val="00441A2A"/>
    <w:rsid w:val="00443919"/>
    <w:rsid w:val="0044502A"/>
    <w:rsid w:val="00456BB1"/>
    <w:rsid w:val="004643B6"/>
    <w:rsid w:val="00465055"/>
    <w:rsid w:val="004661F6"/>
    <w:rsid w:val="0047615F"/>
    <w:rsid w:val="004807F0"/>
    <w:rsid w:val="00481BDB"/>
    <w:rsid w:val="004A0D35"/>
    <w:rsid w:val="004A3A5A"/>
    <w:rsid w:val="004A5E8E"/>
    <w:rsid w:val="004B1CED"/>
    <w:rsid w:val="004B4C9B"/>
    <w:rsid w:val="004D3B70"/>
    <w:rsid w:val="004D7467"/>
    <w:rsid w:val="004E5AF1"/>
    <w:rsid w:val="00505747"/>
    <w:rsid w:val="00515A12"/>
    <w:rsid w:val="005207ED"/>
    <w:rsid w:val="00523B69"/>
    <w:rsid w:val="00524859"/>
    <w:rsid w:val="00537ED7"/>
    <w:rsid w:val="0054669A"/>
    <w:rsid w:val="005470AB"/>
    <w:rsid w:val="00547D56"/>
    <w:rsid w:val="00552ADA"/>
    <w:rsid w:val="00553510"/>
    <w:rsid w:val="00554D91"/>
    <w:rsid w:val="00564DCF"/>
    <w:rsid w:val="00566560"/>
    <w:rsid w:val="00566CA5"/>
    <w:rsid w:val="005704B6"/>
    <w:rsid w:val="00575C06"/>
    <w:rsid w:val="00576D29"/>
    <w:rsid w:val="00585305"/>
    <w:rsid w:val="00592DF7"/>
    <w:rsid w:val="005B4A26"/>
    <w:rsid w:val="005D3996"/>
    <w:rsid w:val="005D4F62"/>
    <w:rsid w:val="005E127E"/>
    <w:rsid w:val="005E1935"/>
    <w:rsid w:val="005F0103"/>
    <w:rsid w:val="005F2A7E"/>
    <w:rsid w:val="005F3497"/>
    <w:rsid w:val="00614C47"/>
    <w:rsid w:val="00620E58"/>
    <w:rsid w:val="00631211"/>
    <w:rsid w:val="006357F5"/>
    <w:rsid w:val="0064015C"/>
    <w:rsid w:val="0064600D"/>
    <w:rsid w:val="00652C04"/>
    <w:rsid w:val="00653673"/>
    <w:rsid w:val="00654BC2"/>
    <w:rsid w:val="00657467"/>
    <w:rsid w:val="00672324"/>
    <w:rsid w:val="006747B2"/>
    <w:rsid w:val="00682C5C"/>
    <w:rsid w:val="00682D25"/>
    <w:rsid w:val="006842B9"/>
    <w:rsid w:val="00686FBC"/>
    <w:rsid w:val="00687EE0"/>
    <w:rsid w:val="0069172A"/>
    <w:rsid w:val="0069466F"/>
    <w:rsid w:val="00696D2C"/>
    <w:rsid w:val="006A0D56"/>
    <w:rsid w:val="006A60CC"/>
    <w:rsid w:val="006A7DC6"/>
    <w:rsid w:val="006B1D23"/>
    <w:rsid w:val="006B2AAB"/>
    <w:rsid w:val="006C0A35"/>
    <w:rsid w:val="006C484F"/>
    <w:rsid w:val="006C4A72"/>
    <w:rsid w:val="006D141F"/>
    <w:rsid w:val="006D4033"/>
    <w:rsid w:val="006E2C9B"/>
    <w:rsid w:val="006E3E2C"/>
    <w:rsid w:val="006E439E"/>
    <w:rsid w:val="006E4A57"/>
    <w:rsid w:val="006F34F1"/>
    <w:rsid w:val="006F5533"/>
    <w:rsid w:val="00700F77"/>
    <w:rsid w:val="00705932"/>
    <w:rsid w:val="00706A73"/>
    <w:rsid w:val="0071213E"/>
    <w:rsid w:val="00714057"/>
    <w:rsid w:val="00715674"/>
    <w:rsid w:val="00716A72"/>
    <w:rsid w:val="00720A38"/>
    <w:rsid w:val="0073299D"/>
    <w:rsid w:val="00733EEA"/>
    <w:rsid w:val="007468B8"/>
    <w:rsid w:val="00746AED"/>
    <w:rsid w:val="00746F93"/>
    <w:rsid w:val="007509FA"/>
    <w:rsid w:val="00751FCF"/>
    <w:rsid w:val="0075247F"/>
    <w:rsid w:val="00755D5E"/>
    <w:rsid w:val="00755E1A"/>
    <w:rsid w:val="0076551C"/>
    <w:rsid w:val="00774CF0"/>
    <w:rsid w:val="00782E6D"/>
    <w:rsid w:val="007A3169"/>
    <w:rsid w:val="007A4C66"/>
    <w:rsid w:val="007B3A67"/>
    <w:rsid w:val="007C0F97"/>
    <w:rsid w:val="007D3048"/>
    <w:rsid w:val="007E4E7D"/>
    <w:rsid w:val="007E53E1"/>
    <w:rsid w:val="007E7C38"/>
    <w:rsid w:val="007F0E32"/>
    <w:rsid w:val="007F3A12"/>
    <w:rsid w:val="00800703"/>
    <w:rsid w:val="008019E3"/>
    <w:rsid w:val="008114F1"/>
    <w:rsid w:val="008141E4"/>
    <w:rsid w:val="008145B7"/>
    <w:rsid w:val="00826023"/>
    <w:rsid w:val="008272DF"/>
    <w:rsid w:val="00837AD8"/>
    <w:rsid w:val="00837B19"/>
    <w:rsid w:val="00842CF7"/>
    <w:rsid w:val="00843A3B"/>
    <w:rsid w:val="00867720"/>
    <w:rsid w:val="00874D23"/>
    <w:rsid w:val="0088225B"/>
    <w:rsid w:val="00890525"/>
    <w:rsid w:val="00894374"/>
    <w:rsid w:val="008A3AF0"/>
    <w:rsid w:val="008B0FA1"/>
    <w:rsid w:val="008B1CC8"/>
    <w:rsid w:val="008B1F77"/>
    <w:rsid w:val="008B77EE"/>
    <w:rsid w:val="008C19AA"/>
    <w:rsid w:val="008C235B"/>
    <w:rsid w:val="008C2CDB"/>
    <w:rsid w:val="008C6626"/>
    <w:rsid w:val="008C7004"/>
    <w:rsid w:val="008C7A76"/>
    <w:rsid w:val="008D7CE6"/>
    <w:rsid w:val="008E3A5C"/>
    <w:rsid w:val="008E5301"/>
    <w:rsid w:val="008F2F8F"/>
    <w:rsid w:val="008F5C3F"/>
    <w:rsid w:val="00907CE9"/>
    <w:rsid w:val="0091178A"/>
    <w:rsid w:val="009134DD"/>
    <w:rsid w:val="00924B27"/>
    <w:rsid w:val="00927196"/>
    <w:rsid w:val="00927254"/>
    <w:rsid w:val="00931942"/>
    <w:rsid w:val="00932E33"/>
    <w:rsid w:val="009512AE"/>
    <w:rsid w:val="009763A6"/>
    <w:rsid w:val="00977ABC"/>
    <w:rsid w:val="00984DC2"/>
    <w:rsid w:val="00990E71"/>
    <w:rsid w:val="00991D38"/>
    <w:rsid w:val="009A3DC8"/>
    <w:rsid w:val="009A6EA5"/>
    <w:rsid w:val="009C4C0E"/>
    <w:rsid w:val="009D3EC5"/>
    <w:rsid w:val="009D426C"/>
    <w:rsid w:val="009E002E"/>
    <w:rsid w:val="009E5194"/>
    <w:rsid w:val="009F297E"/>
    <w:rsid w:val="009F7B8A"/>
    <w:rsid w:val="009F7F01"/>
    <w:rsid w:val="00A00084"/>
    <w:rsid w:val="00A0211C"/>
    <w:rsid w:val="00A03DB0"/>
    <w:rsid w:val="00A048B9"/>
    <w:rsid w:val="00A14C3A"/>
    <w:rsid w:val="00A152EF"/>
    <w:rsid w:val="00A22F15"/>
    <w:rsid w:val="00A23AB9"/>
    <w:rsid w:val="00A2542E"/>
    <w:rsid w:val="00A262A4"/>
    <w:rsid w:val="00A31EDE"/>
    <w:rsid w:val="00A44E3C"/>
    <w:rsid w:val="00A60D49"/>
    <w:rsid w:val="00A70205"/>
    <w:rsid w:val="00A814DC"/>
    <w:rsid w:val="00A8541F"/>
    <w:rsid w:val="00A85435"/>
    <w:rsid w:val="00A92A3D"/>
    <w:rsid w:val="00A941DB"/>
    <w:rsid w:val="00AA4255"/>
    <w:rsid w:val="00AA5C68"/>
    <w:rsid w:val="00AA7320"/>
    <w:rsid w:val="00AA7F69"/>
    <w:rsid w:val="00AB46DF"/>
    <w:rsid w:val="00AB55BE"/>
    <w:rsid w:val="00AC03CF"/>
    <w:rsid w:val="00AC1A7F"/>
    <w:rsid w:val="00AC29A6"/>
    <w:rsid w:val="00AD582A"/>
    <w:rsid w:val="00AD6281"/>
    <w:rsid w:val="00AD7914"/>
    <w:rsid w:val="00AE6F75"/>
    <w:rsid w:val="00B0174E"/>
    <w:rsid w:val="00B02842"/>
    <w:rsid w:val="00B050E6"/>
    <w:rsid w:val="00B33D0F"/>
    <w:rsid w:val="00B43703"/>
    <w:rsid w:val="00B51020"/>
    <w:rsid w:val="00B539FA"/>
    <w:rsid w:val="00B561EC"/>
    <w:rsid w:val="00B61B94"/>
    <w:rsid w:val="00B72B82"/>
    <w:rsid w:val="00B74DEA"/>
    <w:rsid w:val="00B756AC"/>
    <w:rsid w:val="00B75B2E"/>
    <w:rsid w:val="00B75C3D"/>
    <w:rsid w:val="00B87D78"/>
    <w:rsid w:val="00B922C9"/>
    <w:rsid w:val="00B965B5"/>
    <w:rsid w:val="00BA404E"/>
    <w:rsid w:val="00BC3812"/>
    <w:rsid w:val="00BD0559"/>
    <w:rsid w:val="00BD196B"/>
    <w:rsid w:val="00BD31CB"/>
    <w:rsid w:val="00BE2F94"/>
    <w:rsid w:val="00BE47C4"/>
    <w:rsid w:val="00BF5F61"/>
    <w:rsid w:val="00BF7F8A"/>
    <w:rsid w:val="00C03FFA"/>
    <w:rsid w:val="00C1100A"/>
    <w:rsid w:val="00C141E5"/>
    <w:rsid w:val="00C15BCD"/>
    <w:rsid w:val="00C23549"/>
    <w:rsid w:val="00C4781D"/>
    <w:rsid w:val="00C51C2D"/>
    <w:rsid w:val="00C55787"/>
    <w:rsid w:val="00C55FEA"/>
    <w:rsid w:val="00C604E3"/>
    <w:rsid w:val="00C62967"/>
    <w:rsid w:val="00C66156"/>
    <w:rsid w:val="00C67770"/>
    <w:rsid w:val="00C75FC9"/>
    <w:rsid w:val="00C8582D"/>
    <w:rsid w:val="00C93E49"/>
    <w:rsid w:val="00C97E54"/>
    <w:rsid w:val="00CA581B"/>
    <w:rsid w:val="00CA5F3B"/>
    <w:rsid w:val="00CB24AE"/>
    <w:rsid w:val="00CC31B1"/>
    <w:rsid w:val="00CC559D"/>
    <w:rsid w:val="00CE1CD6"/>
    <w:rsid w:val="00CF7577"/>
    <w:rsid w:val="00D04A55"/>
    <w:rsid w:val="00D04DD4"/>
    <w:rsid w:val="00D06540"/>
    <w:rsid w:val="00D06FBF"/>
    <w:rsid w:val="00D12C94"/>
    <w:rsid w:val="00D135D7"/>
    <w:rsid w:val="00D13C14"/>
    <w:rsid w:val="00D174F3"/>
    <w:rsid w:val="00D2226C"/>
    <w:rsid w:val="00D23311"/>
    <w:rsid w:val="00D24487"/>
    <w:rsid w:val="00D254D2"/>
    <w:rsid w:val="00D300EE"/>
    <w:rsid w:val="00D30142"/>
    <w:rsid w:val="00D31BA8"/>
    <w:rsid w:val="00D329E1"/>
    <w:rsid w:val="00D33944"/>
    <w:rsid w:val="00D4685C"/>
    <w:rsid w:val="00D54270"/>
    <w:rsid w:val="00D618F5"/>
    <w:rsid w:val="00D629C4"/>
    <w:rsid w:val="00D661CA"/>
    <w:rsid w:val="00D72494"/>
    <w:rsid w:val="00D732F0"/>
    <w:rsid w:val="00D76B6E"/>
    <w:rsid w:val="00D878FF"/>
    <w:rsid w:val="00DB1901"/>
    <w:rsid w:val="00DB2EE3"/>
    <w:rsid w:val="00DC4D5C"/>
    <w:rsid w:val="00DC5F46"/>
    <w:rsid w:val="00DD2149"/>
    <w:rsid w:val="00DD4DD3"/>
    <w:rsid w:val="00DD719C"/>
    <w:rsid w:val="00DE42A1"/>
    <w:rsid w:val="00DE550D"/>
    <w:rsid w:val="00DE5837"/>
    <w:rsid w:val="00E0205D"/>
    <w:rsid w:val="00E04857"/>
    <w:rsid w:val="00E159C5"/>
    <w:rsid w:val="00E16388"/>
    <w:rsid w:val="00E17828"/>
    <w:rsid w:val="00E23D55"/>
    <w:rsid w:val="00E242E5"/>
    <w:rsid w:val="00E2724F"/>
    <w:rsid w:val="00E42B06"/>
    <w:rsid w:val="00E43FAB"/>
    <w:rsid w:val="00E443A2"/>
    <w:rsid w:val="00E4645C"/>
    <w:rsid w:val="00E46610"/>
    <w:rsid w:val="00E5766E"/>
    <w:rsid w:val="00E57EE2"/>
    <w:rsid w:val="00E67803"/>
    <w:rsid w:val="00E73178"/>
    <w:rsid w:val="00E84DDF"/>
    <w:rsid w:val="00E86DBA"/>
    <w:rsid w:val="00E9385A"/>
    <w:rsid w:val="00E94283"/>
    <w:rsid w:val="00E965AB"/>
    <w:rsid w:val="00E965D3"/>
    <w:rsid w:val="00EA75EE"/>
    <w:rsid w:val="00EB2F0F"/>
    <w:rsid w:val="00EB5374"/>
    <w:rsid w:val="00EB5A99"/>
    <w:rsid w:val="00EB6EF4"/>
    <w:rsid w:val="00EC29FF"/>
    <w:rsid w:val="00EC343D"/>
    <w:rsid w:val="00EC5497"/>
    <w:rsid w:val="00ED51C2"/>
    <w:rsid w:val="00F20743"/>
    <w:rsid w:val="00F2638F"/>
    <w:rsid w:val="00F323A2"/>
    <w:rsid w:val="00F32A56"/>
    <w:rsid w:val="00F32ACD"/>
    <w:rsid w:val="00F353ED"/>
    <w:rsid w:val="00F42063"/>
    <w:rsid w:val="00F577A3"/>
    <w:rsid w:val="00F605F6"/>
    <w:rsid w:val="00F76D2A"/>
    <w:rsid w:val="00F83779"/>
    <w:rsid w:val="00F86C6B"/>
    <w:rsid w:val="00F906C1"/>
    <w:rsid w:val="00F91465"/>
    <w:rsid w:val="00F917A6"/>
    <w:rsid w:val="00F944A9"/>
    <w:rsid w:val="00F94D65"/>
    <w:rsid w:val="00FA1D65"/>
    <w:rsid w:val="00FB2015"/>
    <w:rsid w:val="00FB42D1"/>
    <w:rsid w:val="00FD3ECA"/>
    <w:rsid w:val="00FF39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6BF2C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685C"/>
    <w:pPr>
      <w:tabs>
        <w:tab w:val="center" w:pos="4320"/>
        <w:tab w:val="right" w:pos="8640"/>
      </w:tabs>
    </w:pPr>
  </w:style>
  <w:style w:type="character" w:customStyle="1" w:styleId="HeaderChar">
    <w:name w:val="Header Char"/>
    <w:link w:val="Header"/>
    <w:uiPriority w:val="99"/>
    <w:rsid w:val="00D4685C"/>
    <w:rPr>
      <w:rFonts w:eastAsia="MS Mincho"/>
      <w:sz w:val="24"/>
      <w:szCs w:val="24"/>
      <w:lang w:eastAsia="en-US"/>
    </w:rPr>
  </w:style>
  <w:style w:type="character" w:styleId="PageNumber">
    <w:name w:val="page number"/>
    <w:uiPriority w:val="99"/>
    <w:semiHidden/>
    <w:unhideWhenUsed/>
    <w:rsid w:val="00D4685C"/>
  </w:style>
  <w:style w:type="paragraph" w:styleId="BalloonText">
    <w:name w:val="Balloon Text"/>
    <w:basedOn w:val="Normal"/>
    <w:link w:val="BalloonTextChar"/>
    <w:uiPriority w:val="99"/>
    <w:semiHidden/>
    <w:unhideWhenUsed/>
    <w:rsid w:val="00D4685C"/>
    <w:rPr>
      <w:rFonts w:ascii="Lucida Grande" w:hAnsi="Lucida Grande"/>
      <w:sz w:val="18"/>
      <w:szCs w:val="18"/>
    </w:rPr>
  </w:style>
  <w:style w:type="character" w:customStyle="1" w:styleId="BalloonTextChar">
    <w:name w:val="Balloon Text Char"/>
    <w:link w:val="BalloonText"/>
    <w:uiPriority w:val="99"/>
    <w:semiHidden/>
    <w:rsid w:val="00D4685C"/>
    <w:rPr>
      <w:rFonts w:ascii="Lucida Grande" w:hAnsi="Lucida Grande" w:cs="Lucida Grande"/>
      <w:sz w:val="18"/>
      <w:szCs w:val="18"/>
      <w:lang w:eastAsia="en-US"/>
    </w:rPr>
  </w:style>
  <w:style w:type="character" w:styleId="CommentReference">
    <w:name w:val="annotation reference"/>
    <w:uiPriority w:val="99"/>
    <w:semiHidden/>
    <w:unhideWhenUsed/>
    <w:rsid w:val="00397F84"/>
    <w:rPr>
      <w:sz w:val="18"/>
      <w:szCs w:val="18"/>
    </w:rPr>
  </w:style>
  <w:style w:type="paragraph" w:styleId="CommentText">
    <w:name w:val="annotation text"/>
    <w:basedOn w:val="Normal"/>
    <w:link w:val="CommentTextChar"/>
    <w:uiPriority w:val="99"/>
    <w:unhideWhenUsed/>
    <w:rsid w:val="00397F84"/>
  </w:style>
  <w:style w:type="character" w:customStyle="1" w:styleId="CommentTextChar">
    <w:name w:val="Comment Text Char"/>
    <w:link w:val="CommentText"/>
    <w:uiPriority w:val="99"/>
    <w:rsid w:val="00397F84"/>
    <w:rPr>
      <w:sz w:val="24"/>
      <w:szCs w:val="24"/>
    </w:rPr>
  </w:style>
  <w:style w:type="paragraph" w:styleId="CommentSubject">
    <w:name w:val="annotation subject"/>
    <w:basedOn w:val="CommentText"/>
    <w:next w:val="CommentText"/>
    <w:link w:val="CommentSubjectChar"/>
    <w:uiPriority w:val="99"/>
    <w:semiHidden/>
    <w:unhideWhenUsed/>
    <w:rsid w:val="00397F84"/>
    <w:rPr>
      <w:b/>
      <w:bCs/>
    </w:rPr>
  </w:style>
  <w:style w:type="character" w:customStyle="1" w:styleId="CommentSubjectChar">
    <w:name w:val="Comment Subject Char"/>
    <w:link w:val="CommentSubject"/>
    <w:uiPriority w:val="99"/>
    <w:semiHidden/>
    <w:rsid w:val="00397F84"/>
    <w:rPr>
      <w:b/>
      <w:bCs/>
      <w:sz w:val="24"/>
      <w:szCs w:val="24"/>
    </w:rPr>
  </w:style>
  <w:style w:type="character" w:styleId="LineNumber">
    <w:name w:val="line number"/>
    <w:uiPriority w:val="99"/>
    <w:semiHidden/>
    <w:unhideWhenUsed/>
    <w:rsid w:val="000004F0"/>
  </w:style>
  <w:style w:type="paragraph" w:styleId="Footer">
    <w:name w:val="footer"/>
    <w:basedOn w:val="Normal"/>
    <w:link w:val="FooterChar"/>
    <w:uiPriority w:val="99"/>
    <w:unhideWhenUsed/>
    <w:rsid w:val="00C141E5"/>
    <w:pPr>
      <w:tabs>
        <w:tab w:val="center" w:pos="4680"/>
        <w:tab w:val="right" w:pos="9360"/>
      </w:tabs>
    </w:pPr>
  </w:style>
  <w:style w:type="character" w:customStyle="1" w:styleId="FooterChar">
    <w:name w:val="Footer Char"/>
    <w:link w:val="Footer"/>
    <w:uiPriority w:val="99"/>
    <w:rsid w:val="00C141E5"/>
    <w:rPr>
      <w:sz w:val="24"/>
      <w:szCs w:val="24"/>
    </w:rPr>
  </w:style>
  <w:style w:type="paragraph" w:styleId="NormalWeb">
    <w:name w:val="Normal (Web)"/>
    <w:basedOn w:val="Normal"/>
    <w:uiPriority w:val="99"/>
    <w:semiHidden/>
    <w:unhideWhenUsed/>
    <w:rsid w:val="00395B49"/>
  </w:style>
  <w:style w:type="character" w:styleId="Hyperlink">
    <w:name w:val="Hyperlink"/>
    <w:uiPriority w:val="99"/>
    <w:unhideWhenUsed/>
    <w:rsid w:val="00B51020"/>
    <w:rPr>
      <w:color w:val="0000FF"/>
      <w:u w:val="single"/>
    </w:rPr>
  </w:style>
  <w:style w:type="paragraph" w:styleId="Revision">
    <w:name w:val="Revision"/>
    <w:hidden/>
    <w:uiPriority w:val="71"/>
    <w:rsid w:val="00B02842"/>
    <w:rPr>
      <w:sz w:val="24"/>
      <w:szCs w:val="24"/>
    </w:rPr>
  </w:style>
  <w:style w:type="paragraph" w:styleId="ListParagraph">
    <w:name w:val="List Paragraph"/>
    <w:basedOn w:val="Normal"/>
    <w:uiPriority w:val="72"/>
    <w:qFormat/>
    <w:rsid w:val="002E0B2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685C"/>
    <w:pPr>
      <w:tabs>
        <w:tab w:val="center" w:pos="4320"/>
        <w:tab w:val="right" w:pos="8640"/>
      </w:tabs>
    </w:pPr>
  </w:style>
  <w:style w:type="character" w:customStyle="1" w:styleId="HeaderChar">
    <w:name w:val="Header Char"/>
    <w:link w:val="Header"/>
    <w:uiPriority w:val="99"/>
    <w:rsid w:val="00D4685C"/>
    <w:rPr>
      <w:rFonts w:eastAsia="MS Mincho"/>
      <w:sz w:val="24"/>
      <w:szCs w:val="24"/>
      <w:lang w:eastAsia="en-US"/>
    </w:rPr>
  </w:style>
  <w:style w:type="character" w:styleId="PageNumber">
    <w:name w:val="page number"/>
    <w:uiPriority w:val="99"/>
    <w:semiHidden/>
    <w:unhideWhenUsed/>
    <w:rsid w:val="00D4685C"/>
  </w:style>
  <w:style w:type="paragraph" w:styleId="BalloonText">
    <w:name w:val="Balloon Text"/>
    <w:basedOn w:val="Normal"/>
    <w:link w:val="BalloonTextChar"/>
    <w:uiPriority w:val="99"/>
    <w:semiHidden/>
    <w:unhideWhenUsed/>
    <w:rsid w:val="00D4685C"/>
    <w:rPr>
      <w:rFonts w:ascii="Lucida Grande" w:hAnsi="Lucida Grande"/>
      <w:sz w:val="18"/>
      <w:szCs w:val="18"/>
    </w:rPr>
  </w:style>
  <w:style w:type="character" w:customStyle="1" w:styleId="BalloonTextChar">
    <w:name w:val="Balloon Text Char"/>
    <w:link w:val="BalloonText"/>
    <w:uiPriority w:val="99"/>
    <w:semiHidden/>
    <w:rsid w:val="00D4685C"/>
    <w:rPr>
      <w:rFonts w:ascii="Lucida Grande" w:hAnsi="Lucida Grande" w:cs="Lucida Grande"/>
      <w:sz w:val="18"/>
      <w:szCs w:val="18"/>
      <w:lang w:eastAsia="en-US"/>
    </w:rPr>
  </w:style>
  <w:style w:type="character" w:styleId="CommentReference">
    <w:name w:val="annotation reference"/>
    <w:uiPriority w:val="99"/>
    <w:semiHidden/>
    <w:unhideWhenUsed/>
    <w:rsid w:val="00397F84"/>
    <w:rPr>
      <w:sz w:val="18"/>
      <w:szCs w:val="18"/>
    </w:rPr>
  </w:style>
  <w:style w:type="paragraph" w:styleId="CommentText">
    <w:name w:val="annotation text"/>
    <w:basedOn w:val="Normal"/>
    <w:link w:val="CommentTextChar"/>
    <w:uiPriority w:val="99"/>
    <w:unhideWhenUsed/>
    <w:rsid w:val="00397F84"/>
  </w:style>
  <w:style w:type="character" w:customStyle="1" w:styleId="CommentTextChar">
    <w:name w:val="Comment Text Char"/>
    <w:link w:val="CommentText"/>
    <w:uiPriority w:val="99"/>
    <w:rsid w:val="00397F84"/>
    <w:rPr>
      <w:sz w:val="24"/>
      <w:szCs w:val="24"/>
    </w:rPr>
  </w:style>
  <w:style w:type="paragraph" w:styleId="CommentSubject">
    <w:name w:val="annotation subject"/>
    <w:basedOn w:val="CommentText"/>
    <w:next w:val="CommentText"/>
    <w:link w:val="CommentSubjectChar"/>
    <w:uiPriority w:val="99"/>
    <w:semiHidden/>
    <w:unhideWhenUsed/>
    <w:rsid w:val="00397F84"/>
    <w:rPr>
      <w:b/>
      <w:bCs/>
    </w:rPr>
  </w:style>
  <w:style w:type="character" w:customStyle="1" w:styleId="CommentSubjectChar">
    <w:name w:val="Comment Subject Char"/>
    <w:link w:val="CommentSubject"/>
    <w:uiPriority w:val="99"/>
    <w:semiHidden/>
    <w:rsid w:val="00397F84"/>
    <w:rPr>
      <w:b/>
      <w:bCs/>
      <w:sz w:val="24"/>
      <w:szCs w:val="24"/>
    </w:rPr>
  </w:style>
  <w:style w:type="character" w:styleId="LineNumber">
    <w:name w:val="line number"/>
    <w:uiPriority w:val="99"/>
    <w:semiHidden/>
    <w:unhideWhenUsed/>
    <w:rsid w:val="000004F0"/>
  </w:style>
  <w:style w:type="paragraph" w:styleId="Footer">
    <w:name w:val="footer"/>
    <w:basedOn w:val="Normal"/>
    <w:link w:val="FooterChar"/>
    <w:uiPriority w:val="99"/>
    <w:unhideWhenUsed/>
    <w:rsid w:val="00C141E5"/>
    <w:pPr>
      <w:tabs>
        <w:tab w:val="center" w:pos="4680"/>
        <w:tab w:val="right" w:pos="9360"/>
      </w:tabs>
    </w:pPr>
  </w:style>
  <w:style w:type="character" w:customStyle="1" w:styleId="FooterChar">
    <w:name w:val="Footer Char"/>
    <w:link w:val="Footer"/>
    <w:uiPriority w:val="99"/>
    <w:rsid w:val="00C141E5"/>
    <w:rPr>
      <w:sz w:val="24"/>
      <w:szCs w:val="24"/>
    </w:rPr>
  </w:style>
  <w:style w:type="paragraph" w:styleId="NormalWeb">
    <w:name w:val="Normal (Web)"/>
    <w:basedOn w:val="Normal"/>
    <w:uiPriority w:val="99"/>
    <w:semiHidden/>
    <w:unhideWhenUsed/>
    <w:rsid w:val="00395B49"/>
  </w:style>
  <w:style w:type="character" w:styleId="Hyperlink">
    <w:name w:val="Hyperlink"/>
    <w:uiPriority w:val="99"/>
    <w:unhideWhenUsed/>
    <w:rsid w:val="00B51020"/>
    <w:rPr>
      <w:color w:val="0000FF"/>
      <w:u w:val="single"/>
    </w:rPr>
  </w:style>
  <w:style w:type="paragraph" w:styleId="Revision">
    <w:name w:val="Revision"/>
    <w:hidden/>
    <w:uiPriority w:val="71"/>
    <w:rsid w:val="00B02842"/>
    <w:rPr>
      <w:sz w:val="24"/>
      <w:szCs w:val="24"/>
    </w:rPr>
  </w:style>
  <w:style w:type="paragraph" w:styleId="ListParagraph">
    <w:name w:val="List Paragraph"/>
    <w:basedOn w:val="Normal"/>
    <w:uiPriority w:val="72"/>
    <w:qFormat/>
    <w:rsid w:val="002E0B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126117">
      <w:bodyDiv w:val="1"/>
      <w:marLeft w:val="0"/>
      <w:marRight w:val="0"/>
      <w:marTop w:val="0"/>
      <w:marBottom w:val="0"/>
      <w:divBdr>
        <w:top w:val="none" w:sz="0" w:space="0" w:color="auto"/>
        <w:left w:val="none" w:sz="0" w:space="0" w:color="auto"/>
        <w:bottom w:val="none" w:sz="0" w:space="0" w:color="auto"/>
        <w:right w:val="none" w:sz="0" w:space="0" w:color="auto"/>
      </w:divBdr>
      <w:divsChild>
        <w:div w:id="1929608628">
          <w:marLeft w:val="0"/>
          <w:marRight w:val="0"/>
          <w:marTop w:val="0"/>
          <w:marBottom w:val="120"/>
          <w:divBdr>
            <w:top w:val="none" w:sz="0" w:space="0" w:color="auto"/>
            <w:left w:val="none" w:sz="0" w:space="0" w:color="auto"/>
            <w:bottom w:val="none" w:sz="0" w:space="0" w:color="auto"/>
            <w:right w:val="none" w:sz="0" w:space="0" w:color="auto"/>
          </w:divBdr>
        </w:div>
      </w:divsChild>
    </w:div>
    <w:div w:id="1181241902">
      <w:bodyDiv w:val="1"/>
      <w:marLeft w:val="0"/>
      <w:marRight w:val="0"/>
      <w:marTop w:val="0"/>
      <w:marBottom w:val="0"/>
      <w:divBdr>
        <w:top w:val="none" w:sz="0" w:space="0" w:color="auto"/>
        <w:left w:val="none" w:sz="0" w:space="0" w:color="auto"/>
        <w:bottom w:val="none" w:sz="0" w:space="0" w:color="auto"/>
        <w:right w:val="none" w:sz="0" w:space="0" w:color="auto"/>
      </w:divBdr>
    </w:div>
    <w:div w:id="1244220451">
      <w:bodyDiv w:val="1"/>
      <w:marLeft w:val="0"/>
      <w:marRight w:val="0"/>
      <w:marTop w:val="0"/>
      <w:marBottom w:val="0"/>
      <w:divBdr>
        <w:top w:val="none" w:sz="0" w:space="0" w:color="auto"/>
        <w:left w:val="none" w:sz="0" w:space="0" w:color="auto"/>
        <w:bottom w:val="none" w:sz="0" w:space="0" w:color="auto"/>
        <w:right w:val="none" w:sz="0" w:space="0" w:color="auto"/>
      </w:divBdr>
      <w:divsChild>
        <w:div w:id="1410735945">
          <w:marLeft w:val="0"/>
          <w:marRight w:val="0"/>
          <w:marTop w:val="0"/>
          <w:marBottom w:val="0"/>
          <w:divBdr>
            <w:top w:val="none" w:sz="0" w:space="0" w:color="auto"/>
            <w:left w:val="none" w:sz="0" w:space="0" w:color="auto"/>
            <w:bottom w:val="none" w:sz="0" w:space="0" w:color="auto"/>
            <w:right w:val="none" w:sz="0" w:space="0" w:color="auto"/>
          </w:divBdr>
        </w:div>
      </w:divsChild>
    </w:div>
    <w:div w:id="1696033962">
      <w:bodyDiv w:val="1"/>
      <w:marLeft w:val="0"/>
      <w:marRight w:val="0"/>
      <w:marTop w:val="0"/>
      <w:marBottom w:val="0"/>
      <w:divBdr>
        <w:top w:val="none" w:sz="0" w:space="0" w:color="auto"/>
        <w:left w:val="none" w:sz="0" w:space="0" w:color="auto"/>
        <w:bottom w:val="none" w:sz="0" w:space="0" w:color="auto"/>
        <w:right w:val="none" w:sz="0" w:space="0" w:color="auto"/>
      </w:divBdr>
    </w:div>
    <w:div w:id="1784961876">
      <w:bodyDiv w:val="1"/>
      <w:marLeft w:val="0"/>
      <w:marRight w:val="0"/>
      <w:marTop w:val="0"/>
      <w:marBottom w:val="0"/>
      <w:divBdr>
        <w:top w:val="none" w:sz="0" w:space="0" w:color="auto"/>
        <w:left w:val="none" w:sz="0" w:space="0" w:color="auto"/>
        <w:bottom w:val="none" w:sz="0" w:space="0" w:color="auto"/>
        <w:right w:val="none" w:sz="0" w:space="0" w:color="auto"/>
      </w:divBdr>
    </w:div>
    <w:div w:id="2034916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1.tif"/><Relationship Id="rId14" Type="http://schemas.openxmlformats.org/officeDocument/2006/relationships/image" Target="media/image2.JPG"/><Relationship Id="rId15" Type="http://schemas.openxmlformats.org/officeDocument/2006/relationships/image" Target="media/image3.JPG"/><Relationship Id="rId16" Type="http://schemas.openxmlformats.org/officeDocument/2006/relationships/fontTable" Target="fontTable.xml"/><Relationship Id="rId17" Type="http://schemas.openxmlformats.org/officeDocument/2006/relationships/theme" Target="theme/theme1.xml"/><Relationship Id="rId18" Type="http://schemas.microsoft.com/office/2011/relationships/people" Target="people.xml"/><Relationship Id="rId19"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 TargetMode="External"/><Relationship Id="rId10"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BD44AE-C691-074B-A623-41DE3A871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11456</Words>
  <Characters>65302</Characters>
  <Application>Microsoft Macintosh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University of Colorado Boulder</Company>
  <LinksUpToDate>false</LinksUpToDate>
  <CharactersWithSpaces>76605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Collin Schwantes</dc:creator>
  <cp:lastModifiedBy>Collin Schwantes</cp:lastModifiedBy>
  <cp:revision>2</cp:revision>
  <cp:lastPrinted>2016-08-19T19:39:00Z</cp:lastPrinted>
  <dcterms:created xsi:type="dcterms:W3CDTF">2018-02-13T11:53:00Z</dcterms:created>
  <dcterms:modified xsi:type="dcterms:W3CDTF">2018-02-13T11:53:00Z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cosc9258@colorado.edu@www.mendeley.com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http://www.zotero.org/styles/animal-behaviour</vt:lpwstr>
  </property>
  <property fmtid="{D5CDD505-2E9C-101B-9397-08002B2CF9AE}" pid="12" name="Mendeley Recent Style Name 3_1">
    <vt:lpwstr>Animal Behaviour</vt:lpwstr>
  </property>
  <property fmtid="{D5CDD505-2E9C-101B-9397-08002B2CF9AE}" pid="13" name="Mendeley Recent Style Id 4_1">
    <vt:lpwstr>http://www.zotero.org/styles/behavioral-ecology</vt:lpwstr>
  </property>
  <property fmtid="{D5CDD505-2E9C-101B-9397-08002B2CF9AE}" pid="14" name="Mendeley Recent Style Name 4_1">
    <vt:lpwstr>Behavioral Ecology</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http://www.zotero.org/styles/ecology</vt:lpwstr>
  </property>
  <property fmtid="{D5CDD505-2E9C-101B-9397-08002B2CF9AE}" pid="18" name="Mendeley Recent Style Name 6_1">
    <vt:lpwstr>Ecology</vt:lpwstr>
  </property>
  <property fmtid="{D5CDD505-2E9C-101B-9397-08002B2CF9AE}" pid="19" name="Mendeley Recent Style Id 7_1">
    <vt:lpwstr>http://www.zotero.org/styles/ecology-letters</vt:lpwstr>
  </property>
  <property fmtid="{D5CDD505-2E9C-101B-9397-08002B2CF9AE}" pid="20" name="Mendeley Recent Style Name 7_1">
    <vt:lpwstr>Ecology Letters</vt:lpwstr>
  </property>
  <property fmtid="{D5CDD505-2E9C-101B-9397-08002B2CF9AE}" pid="21" name="Mendeley Recent Style Id 8_1">
    <vt:lpwstr>http://www.zotero.org/styles/harvard1</vt:lpwstr>
  </property>
  <property fmtid="{D5CDD505-2E9C-101B-9397-08002B2CF9AE}" pid="22" name="Mendeley Recent Style Name 8_1">
    <vt:lpwstr>Harvard Reference format 1 (author-date)</vt:lpwstr>
  </property>
  <property fmtid="{D5CDD505-2E9C-101B-9397-08002B2CF9AE}" pid="23" name="Mendeley Recent Style Id 9_1">
    <vt:lpwstr>http://www.zotero.org/styles/ieee</vt:lpwstr>
  </property>
  <property fmtid="{D5CDD505-2E9C-101B-9397-08002B2CF9AE}" pid="24" name="Mendeley Recent Style Name 9_1">
    <vt:lpwstr>IEEE</vt:lpwstr>
  </property>
</Properties>
</file>